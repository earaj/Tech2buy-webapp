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54EA" w14:textId="0F6E2FD3" w:rsidR="00D077E9" w:rsidRDefault="00D077E9" w:rsidP="00D70D02"/>
    <w:tbl>
      <w:tblPr>
        <w:tblpPr w:leftFromText="180" w:rightFromText="180" w:vertAnchor="text" w:horzAnchor="margin" w:tblpY="-7"/>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Description w:val="Tableau de disposition"/>
      </w:tblPr>
      <w:tblGrid>
        <w:gridCol w:w="5904"/>
        <w:gridCol w:w="4464"/>
      </w:tblGrid>
      <w:tr w:rsidR="0046337B" w14:paraId="2E4C6197" w14:textId="09F1F5E4" w:rsidTr="00DC680C">
        <w:trPr>
          <w:trHeight w:hRule="exact" w:val="3544"/>
        </w:trPr>
        <w:tc>
          <w:tcPr>
            <w:tcW w:w="5904" w:type="dxa"/>
            <w:tcBorders>
              <w:top w:val="nil"/>
              <w:left w:val="nil"/>
              <w:bottom w:val="nil"/>
              <w:right w:val="nil"/>
            </w:tcBorders>
            <w:shd w:val="clear" w:color="auto" w:fill="FFFFFF" w:themeFill="background1"/>
          </w:tcPr>
          <w:p w14:paraId="30FA56EF" w14:textId="7E2817F9" w:rsidR="0046337B" w:rsidRPr="00D86945" w:rsidRDefault="007155EF" w:rsidP="005D55B2">
            <w:pPr>
              <w:pStyle w:val="Title"/>
            </w:pPr>
            <w:r>
              <w:rPr>
                <w:lang w:bidi="fr-FR"/>
              </w:rPr>
              <w:t>Guide d’utilisation</w:t>
            </w:r>
            <w:r w:rsidR="00DC680C">
              <w:rPr>
                <w:lang w:bidi="fr-FR"/>
              </w:rPr>
              <w:t xml:space="preserve"> de Tech2Buy</w:t>
            </w:r>
          </w:p>
          <w:p w14:paraId="1C6F5C1E" w14:textId="104D7DD4" w:rsidR="0046337B" w:rsidRDefault="00DC680C" w:rsidP="005D55B2">
            <w:pPr>
              <w:pStyle w:val="Title"/>
              <w:spacing w:after="0"/>
            </w:pPr>
            <w:r>
              <w:rPr>
                <w:lang w:bidi="fr-FR"/>
              </w:rPr>
              <w:t>2024</w:t>
            </w:r>
          </w:p>
          <w:p w14:paraId="772DACD5" w14:textId="77777777" w:rsidR="0046337B" w:rsidRDefault="0046337B" w:rsidP="005D55B2">
            <w:r>
              <w:rPr>
                <w:noProof/>
                <w:lang w:val="en-US" w:eastAsia="zh-CN"/>
              </w:rPr>
              <mc:AlternateContent>
                <mc:Choice Requires="wps">
                  <w:drawing>
                    <wp:inline distT="0" distB="0" distL="0" distR="0" wp14:anchorId="325EECF4" wp14:editId="77378E9C">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line id="Connecteur droit 5" style="visibility:visible;mso-wrap-style:square;mso-left-percent:-10001;mso-top-percent:-10001;mso-position-horizontal:absolute;mso-position-horizontal-relative:char;mso-position-vertical:absolute;mso-position-vertical-relative:line;mso-left-percent:-10001;mso-top-percent:-10001" alt="Séparateur de texte" o:spid="_x0000_s1026" strokecolor="#082a75 [3215]" strokeweight="3pt" from="0,0" to="109.5pt,0" w14:anchorId="3C0BE6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w10:anchorlock/>
                    </v:line>
                  </w:pict>
                </mc:Fallback>
              </mc:AlternateContent>
            </w:r>
          </w:p>
        </w:tc>
        <w:tc>
          <w:tcPr>
            <w:tcW w:w="4464" w:type="dxa"/>
            <w:tcBorders>
              <w:top w:val="nil"/>
              <w:left w:val="nil"/>
              <w:bottom w:val="nil"/>
              <w:right w:val="nil"/>
            </w:tcBorders>
          </w:tcPr>
          <w:p w14:paraId="50E760E2" w14:textId="77777777" w:rsidR="0046337B" w:rsidRDefault="0046337B" w:rsidP="263226CB"/>
          <w:p w14:paraId="6544C309" w14:textId="77777777" w:rsidR="009B3FA6" w:rsidRPr="009B3FA6" w:rsidRDefault="009B3FA6" w:rsidP="009B3FA6"/>
          <w:p w14:paraId="514668BF" w14:textId="77777777" w:rsidR="009B3FA6" w:rsidRDefault="009B3FA6" w:rsidP="009B3FA6"/>
          <w:p w14:paraId="2272F124" w14:textId="56E69F27" w:rsidR="009B3FA6" w:rsidRPr="009B3FA6" w:rsidRDefault="009B3FA6" w:rsidP="009B3FA6">
            <w:pPr>
              <w:jc w:val="center"/>
            </w:pPr>
          </w:p>
        </w:tc>
      </w:tr>
      <w:tr w:rsidR="0046337B" w14:paraId="5377AA7B" w14:textId="2E99A63B" w:rsidTr="263226CB">
        <w:trPr>
          <w:trHeight w:hRule="exact" w:val="6802"/>
        </w:trPr>
        <w:tc>
          <w:tcPr>
            <w:tcW w:w="5904" w:type="dxa"/>
            <w:tcBorders>
              <w:top w:val="nil"/>
              <w:left w:val="nil"/>
              <w:bottom w:val="nil"/>
              <w:right w:val="nil"/>
            </w:tcBorders>
            <w:shd w:val="clear" w:color="auto" w:fill="FFFFFF" w:themeFill="background1"/>
          </w:tcPr>
          <w:p w14:paraId="43489B39" w14:textId="6E0E12A8" w:rsidR="0046337B" w:rsidRDefault="0046337B" w:rsidP="263226CB"/>
        </w:tc>
        <w:tc>
          <w:tcPr>
            <w:tcW w:w="4464" w:type="dxa"/>
            <w:tcBorders>
              <w:top w:val="nil"/>
              <w:left w:val="nil"/>
              <w:bottom w:val="nil"/>
              <w:right w:val="nil"/>
            </w:tcBorders>
          </w:tcPr>
          <w:p w14:paraId="578AE918" w14:textId="06890054" w:rsidR="0046337B" w:rsidRDefault="0046337B" w:rsidP="263226CB"/>
        </w:tc>
      </w:tr>
      <w:tr w:rsidR="0046337B" w14:paraId="4E2CD257" w14:textId="071D1863" w:rsidTr="263226CB">
        <w:trPr>
          <w:trHeight w:hRule="exact" w:val="2621"/>
        </w:trPr>
        <w:tc>
          <w:tcPr>
            <w:tcW w:w="5904" w:type="dxa"/>
            <w:tcBorders>
              <w:top w:val="nil"/>
              <w:left w:val="nil"/>
              <w:bottom w:val="nil"/>
              <w:right w:val="nil"/>
            </w:tcBorders>
            <w:shd w:val="clear" w:color="auto" w:fill="FFFFFF" w:themeFill="background1"/>
          </w:tcPr>
          <w:p w14:paraId="30D4032E" w14:textId="0C0868FF" w:rsidR="0046337B" w:rsidRDefault="00D91AC0" w:rsidP="005D55B2">
            <w:r>
              <w:rPr>
                <w:rStyle w:val="SubtitleChar"/>
                <w:b w:val="0"/>
                <w:lang w:bidi="fr-FR"/>
              </w:rPr>
              <w:t>Mardi</w:t>
            </w:r>
            <w:r w:rsidR="004D35C9">
              <w:rPr>
                <w:rStyle w:val="SubtitleChar"/>
                <w:b w:val="0"/>
                <w:lang w:bidi="fr-FR"/>
              </w:rPr>
              <w:t xml:space="preserve">, </w:t>
            </w:r>
            <w:r w:rsidR="007552C1">
              <w:rPr>
                <w:rStyle w:val="SubtitleChar"/>
                <w:b w:val="0"/>
                <w:lang w:bidi="fr-FR"/>
              </w:rPr>
              <w:t>2</w:t>
            </w:r>
            <w:r>
              <w:rPr>
                <w:rStyle w:val="SubtitleChar"/>
                <w:b w:val="0"/>
                <w:lang w:bidi="fr-FR"/>
              </w:rPr>
              <w:t>1</w:t>
            </w:r>
            <w:r w:rsidR="004D35C9">
              <w:rPr>
                <w:rStyle w:val="SubtitleChar"/>
                <w:b w:val="0"/>
                <w:lang w:bidi="fr-FR"/>
              </w:rPr>
              <w:t xml:space="preserve"> mai 2024</w:t>
            </w:r>
          </w:p>
          <w:p w14:paraId="508AD506" w14:textId="77777777" w:rsidR="0046337B" w:rsidRDefault="0046337B" w:rsidP="005D55B2">
            <w:pPr>
              <w:rPr>
                <w:noProof/>
                <w:sz w:val="10"/>
                <w:szCs w:val="10"/>
              </w:rPr>
            </w:pPr>
            <w:r w:rsidRPr="00D86945">
              <w:rPr>
                <w:noProof/>
                <w:sz w:val="10"/>
                <w:szCs w:val="10"/>
                <w:lang w:val="en-US" w:eastAsia="zh-CN"/>
              </w:rPr>
              <mc:AlternateContent>
                <mc:Choice Requires="wps">
                  <w:drawing>
                    <wp:inline distT="0" distB="0" distL="0" distR="0" wp14:anchorId="05221EEA" wp14:editId="0D92614F">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line id="Connecteur droit 6" style="visibility:visible;mso-wrap-style:square;mso-left-percent:-10001;mso-top-percent:-10001;mso-position-horizontal:absolute;mso-position-horizontal-relative:char;mso-position-vertical:absolute;mso-position-vertical-relative:line;mso-left-percent:-10001;mso-top-percent:-10001" alt="Séparateur de texte" o:spid="_x0000_s1026" strokecolor="#082a75 [3215]" strokeweight="3pt" from="0,0" to="117.65pt,0" w14:anchorId="42B0A6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w10:anchorlock/>
                    </v:line>
                  </w:pict>
                </mc:Fallback>
              </mc:AlternateContent>
            </w:r>
          </w:p>
          <w:p w14:paraId="791B34CC" w14:textId="77777777" w:rsidR="0046337B" w:rsidRDefault="0046337B" w:rsidP="005D55B2">
            <w:pPr>
              <w:rPr>
                <w:noProof/>
                <w:sz w:val="10"/>
                <w:szCs w:val="10"/>
              </w:rPr>
            </w:pPr>
          </w:p>
          <w:p w14:paraId="23C56C59" w14:textId="77777777" w:rsidR="0046337B" w:rsidRDefault="0046337B" w:rsidP="005D55B2">
            <w:pPr>
              <w:rPr>
                <w:noProof/>
                <w:sz w:val="10"/>
                <w:szCs w:val="10"/>
              </w:rPr>
            </w:pPr>
          </w:p>
          <w:p w14:paraId="67DA5E15" w14:textId="0D15C40C" w:rsidR="0046337B" w:rsidRPr="00097718" w:rsidRDefault="005A490F" w:rsidP="005D55B2">
            <w:pPr>
              <w:rPr>
                <w:lang w:val="en-CA"/>
              </w:rPr>
            </w:pPr>
            <w:r w:rsidRPr="00097718">
              <w:rPr>
                <w:lang w:val="en-CA" w:bidi="fr-FR"/>
              </w:rPr>
              <w:t xml:space="preserve">Tech2Buy </w:t>
            </w:r>
            <w:r w:rsidR="00746021" w:rsidRPr="00097718">
              <w:rPr>
                <w:lang w:val="en-CA" w:bidi="fr-FR"/>
              </w:rPr>
              <w:t>inc</w:t>
            </w:r>
            <w:r w:rsidR="00365F8E" w:rsidRPr="00097718">
              <w:rPr>
                <w:lang w:val="en-CA" w:bidi="fr-FR"/>
              </w:rPr>
              <w:t>.</w:t>
            </w:r>
          </w:p>
          <w:p w14:paraId="3F583DF8" w14:textId="38A25405" w:rsidR="0046337B" w:rsidRPr="002E4AA6" w:rsidRDefault="001119C8" w:rsidP="005D55B2">
            <w:pPr>
              <w:rPr>
                <w:lang w:val="en-CA" w:bidi="fr-FR"/>
              </w:rPr>
            </w:pPr>
            <w:r w:rsidRPr="002E4AA6">
              <w:rPr>
                <w:lang w:val="en-CA" w:bidi="fr-FR"/>
              </w:rPr>
              <w:t>Auteur</w:t>
            </w:r>
            <w:r>
              <w:rPr>
                <w:lang w:val="en-CA" w:bidi="fr-FR"/>
              </w:rPr>
              <w:t>s</w:t>
            </w:r>
            <w:r w:rsidRPr="002E4AA6">
              <w:rPr>
                <w:lang w:val="en-CA" w:bidi="fr-FR"/>
              </w:rPr>
              <w:t>:</w:t>
            </w:r>
            <w:r w:rsidR="05C88CAE" w:rsidRPr="002E4AA6">
              <w:rPr>
                <w:lang w:val="en-CA" w:bidi="fr-FR"/>
              </w:rPr>
              <w:t xml:space="preserve"> </w:t>
            </w:r>
            <w:r w:rsidR="00097718" w:rsidRPr="002E4AA6">
              <w:rPr>
                <w:lang w:val="en-CA" w:bidi="fr-FR"/>
              </w:rPr>
              <w:t>Dave-Hardens Odigé</w:t>
            </w:r>
            <w:r w:rsidR="007E332D" w:rsidRPr="002E4AA6">
              <w:rPr>
                <w:lang w:val="en-CA" w:bidi="fr-FR"/>
              </w:rPr>
              <w:t xml:space="preserve">, </w:t>
            </w:r>
            <w:r w:rsidR="00B34EBE" w:rsidRPr="002E4AA6">
              <w:rPr>
                <w:lang w:val="en-CA" w:bidi="fr-FR"/>
              </w:rPr>
              <w:t>Mohamad</w:t>
            </w:r>
            <w:r w:rsidR="007552C1">
              <w:rPr>
                <w:lang w:val="en-CA" w:bidi="fr-FR"/>
              </w:rPr>
              <w:t>-</w:t>
            </w:r>
            <w:r w:rsidR="00B34EBE" w:rsidRPr="002E4AA6">
              <w:rPr>
                <w:lang w:val="en-CA" w:bidi="fr-FR"/>
              </w:rPr>
              <w:t>Rid</w:t>
            </w:r>
            <w:r w:rsidR="007552C1">
              <w:rPr>
                <w:lang w:val="en-CA" w:bidi="fr-FR"/>
              </w:rPr>
              <w:t>ha</w:t>
            </w:r>
            <w:r w:rsidR="00B34EBE" w:rsidRPr="002E4AA6">
              <w:rPr>
                <w:lang w:val="en-CA" w:bidi="fr-FR"/>
              </w:rPr>
              <w:t xml:space="preserve"> Dosh</w:t>
            </w:r>
            <w:r w:rsidR="004C4EA1" w:rsidRPr="002E4AA6">
              <w:rPr>
                <w:lang w:val="en-CA" w:bidi="fr-FR"/>
              </w:rPr>
              <w:t>, E</w:t>
            </w:r>
            <w:r w:rsidR="00534435" w:rsidRPr="002E4AA6">
              <w:rPr>
                <w:lang w:val="en-CA" w:bidi="fr-FR"/>
              </w:rPr>
              <w:t>araj N</w:t>
            </w:r>
            <w:r w:rsidR="000851E3" w:rsidRPr="002E4AA6">
              <w:rPr>
                <w:lang w:val="en-CA" w:bidi="fr-FR"/>
              </w:rPr>
              <w:t xml:space="preserve">oori, </w:t>
            </w:r>
            <w:proofErr w:type="spellStart"/>
            <w:r w:rsidR="000851E3" w:rsidRPr="002E4AA6">
              <w:rPr>
                <w:lang w:val="en-CA" w:bidi="fr-FR"/>
              </w:rPr>
              <w:t>T</w:t>
            </w:r>
            <w:r w:rsidR="002E4AA6" w:rsidRPr="002E4AA6">
              <w:rPr>
                <w:lang w:val="en-CA" w:bidi="fr-FR"/>
              </w:rPr>
              <w:t>h</w:t>
            </w:r>
            <w:r w:rsidR="002E4AA6">
              <w:rPr>
                <w:lang w:val="en-CA" w:bidi="fr-FR"/>
              </w:rPr>
              <w:t>an</w:t>
            </w:r>
            <w:r w:rsidR="000021ED">
              <w:rPr>
                <w:lang w:val="en-CA" w:bidi="fr-FR"/>
              </w:rPr>
              <w:t>ushan</w:t>
            </w:r>
            <w:proofErr w:type="spellEnd"/>
            <w:r w:rsidR="000021ED">
              <w:rPr>
                <w:lang w:val="en-CA" w:bidi="fr-FR"/>
              </w:rPr>
              <w:t xml:space="preserve"> </w:t>
            </w:r>
            <w:r w:rsidR="00E37A54">
              <w:rPr>
                <w:lang w:val="en-CA" w:bidi="fr-FR"/>
              </w:rPr>
              <w:t>Rajar</w:t>
            </w:r>
            <w:r w:rsidR="004C0A2E">
              <w:rPr>
                <w:lang w:val="en-CA" w:bidi="fr-FR"/>
              </w:rPr>
              <w:t>atnam</w:t>
            </w:r>
          </w:p>
          <w:p w14:paraId="2B6AF30C" w14:textId="717F5C55" w:rsidR="00097718" w:rsidRPr="002E4AA6" w:rsidRDefault="00097718" w:rsidP="005D55B2">
            <w:pPr>
              <w:rPr>
                <w:lang w:val="en-CA"/>
              </w:rPr>
            </w:pPr>
          </w:p>
          <w:p w14:paraId="374E33FA" w14:textId="77777777" w:rsidR="0046337B" w:rsidRPr="002E4AA6" w:rsidRDefault="0046337B" w:rsidP="005D55B2">
            <w:pPr>
              <w:rPr>
                <w:noProof/>
                <w:sz w:val="10"/>
                <w:szCs w:val="10"/>
                <w:lang w:val="en-CA"/>
              </w:rPr>
            </w:pPr>
          </w:p>
        </w:tc>
        <w:tc>
          <w:tcPr>
            <w:tcW w:w="4464" w:type="dxa"/>
            <w:tcBorders>
              <w:top w:val="nil"/>
              <w:left w:val="nil"/>
              <w:bottom w:val="nil"/>
              <w:right w:val="nil"/>
            </w:tcBorders>
            <w:shd w:val="clear" w:color="auto" w:fill="34ABA2" w:themeFill="accent6"/>
            <w:vAlign w:val="bottom"/>
          </w:tcPr>
          <w:p w14:paraId="023D3934" w14:textId="0B533AA2" w:rsidR="0046337B" w:rsidRDefault="001C5867" w:rsidP="005D55B2">
            <w:pPr>
              <w:jc w:val="right"/>
            </w:pPr>
            <w:r>
              <w:rPr>
                <w:noProof/>
                <w:lang w:val="en-US" w:eastAsia="zh-CN"/>
              </w:rPr>
              <w:drawing>
                <wp:inline distT="0" distB="0" distL="0" distR="0" wp14:anchorId="12FD0965" wp14:editId="558381CF">
                  <wp:extent cx="1884449" cy="701040"/>
                  <wp:effectExtent l="0" t="0" r="190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1917595" cy="713371"/>
                          </a:xfrm>
                          <a:prstGeom prst="rect">
                            <a:avLst/>
                          </a:prstGeom>
                        </pic:spPr>
                      </pic:pic>
                    </a:graphicData>
                  </a:graphic>
                </wp:inline>
              </w:drawing>
            </w:r>
          </w:p>
        </w:tc>
      </w:tr>
    </w:tbl>
    <w:p w14:paraId="12CBE67C" w14:textId="432D2C12" w:rsidR="00FB0887" w:rsidRDefault="00FB0887">
      <w:pPr>
        <w:pStyle w:val="TOCHeading"/>
        <w:rPr>
          <w:lang w:val="fr-FR"/>
        </w:rPr>
      </w:pPr>
    </w:p>
    <w:sdt>
      <w:sdtPr>
        <w:rPr>
          <w:rFonts w:asciiTheme="minorHAnsi" w:eastAsiaTheme="minorEastAsia" w:hAnsiTheme="minorHAnsi" w:cstheme="minorBidi"/>
          <w:b/>
          <w:bCs/>
          <w:color w:val="082A75" w:themeColor="text2"/>
          <w:sz w:val="28"/>
          <w:szCs w:val="28"/>
          <w:lang w:val="fr-FR" w:eastAsia="en-US"/>
        </w:rPr>
        <w:id w:val="-1816637596"/>
        <w:docPartObj>
          <w:docPartGallery w:val="Table of Contents"/>
          <w:docPartUnique/>
        </w:docPartObj>
      </w:sdtPr>
      <w:sdtContent>
        <w:p w14:paraId="1BCAC1BF" w14:textId="721C7C60" w:rsidR="001C7586" w:rsidRPr="001C7586" w:rsidRDefault="001C7586">
          <w:pPr>
            <w:pStyle w:val="TOCHeading"/>
            <w:rPr>
              <w:rStyle w:val="Heading1Char"/>
            </w:rPr>
          </w:pPr>
          <w:r w:rsidRPr="001C7586">
            <w:rPr>
              <w:rStyle w:val="Heading1Char"/>
            </w:rPr>
            <w:t>Table des matières</w:t>
          </w:r>
        </w:p>
        <w:p w14:paraId="19DC79F1" w14:textId="01E14201" w:rsidR="00E11BC6" w:rsidRDefault="001C7586">
          <w:pPr>
            <w:pStyle w:val="TOC1"/>
            <w:tabs>
              <w:tab w:val="right" w:leader="dot" w:pos="9592"/>
            </w:tabs>
            <w:rPr>
              <w:b w:val="0"/>
              <w:noProof/>
              <w:color w:val="auto"/>
              <w:kern w:val="2"/>
              <w:sz w:val="24"/>
              <w:szCs w:val="24"/>
              <w:lang w:val="en-CA"/>
              <w14:ligatures w14:val="standardContextual"/>
            </w:rPr>
          </w:pPr>
          <w:r>
            <w:fldChar w:fldCharType="begin"/>
          </w:r>
          <w:r>
            <w:instrText xml:space="preserve"> TOC \o "1-3" \h \z \u </w:instrText>
          </w:r>
          <w:r>
            <w:fldChar w:fldCharType="separate"/>
          </w:r>
          <w:hyperlink w:anchor="_Toc167227489" w:history="1">
            <w:r w:rsidR="00E11BC6" w:rsidRPr="003F7EA1">
              <w:rPr>
                <w:rStyle w:val="Hyperlink"/>
                <w:noProof/>
              </w:rPr>
              <w:t>Page d’accueil</w:t>
            </w:r>
            <w:r w:rsidR="00E11BC6">
              <w:rPr>
                <w:noProof/>
                <w:webHidden/>
              </w:rPr>
              <w:tab/>
            </w:r>
            <w:r w:rsidR="00E11BC6">
              <w:rPr>
                <w:noProof/>
                <w:webHidden/>
              </w:rPr>
              <w:fldChar w:fldCharType="begin"/>
            </w:r>
            <w:r w:rsidR="00E11BC6">
              <w:rPr>
                <w:noProof/>
                <w:webHidden/>
              </w:rPr>
              <w:instrText xml:space="preserve"> PAGEREF _Toc167227489 \h </w:instrText>
            </w:r>
            <w:r w:rsidR="00E11BC6">
              <w:rPr>
                <w:noProof/>
                <w:webHidden/>
              </w:rPr>
            </w:r>
            <w:r w:rsidR="00E11BC6">
              <w:rPr>
                <w:noProof/>
                <w:webHidden/>
              </w:rPr>
              <w:fldChar w:fldCharType="separate"/>
            </w:r>
            <w:r w:rsidR="00E11BC6">
              <w:rPr>
                <w:noProof/>
                <w:webHidden/>
              </w:rPr>
              <w:t>3</w:t>
            </w:r>
            <w:r w:rsidR="00E11BC6">
              <w:rPr>
                <w:noProof/>
                <w:webHidden/>
              </w:rPr>
              <w:fldChar w:fldCharType="end"/>
            </w:r>
          </w:hyperlink>
        </w:p>
        <w:p w14:paraId="3A3EDBD5" w14:textId="5E65A833" w:rsidR="00E11BC6" w:rsidRDefault="00E11BC6">
          <w:pPr>
            <w:pStyle w:val="TOC2"/>
            <w:tabs>
              <w:tab w:val="right" w:leader="dot" w:pos="9592"/>
            </w:tabs>
            <w:rPr>
              <w:b w:val="0"/>
              <w:noProof/>
              <w:color w:val="auto"/>
              <w:kern w:val="2"/>
              <w:sz w:val="24"/>
              <w:szCs w:val="24"/>
              <w:lang w:val="en-CA"/>
              <w14:ligatures w14:val="standardContextual"/>
            </w:rPr>
          </w:pPr>
          <w:hyperlink w:anchor="_Toc167227490" w:history="1">
            <w:r w:rsidRPr="003F7EA1">
              <w:rPr>
                <w:rStyle w:val="Hyperlink"/>
                <w:noProof/>
              </w:rPr>
              <w:t>Le bouton « </w:t>
            </w:r>
            <w:r w:rsidRPr="003F7EA1">
              <w:rPr>
                <w:rStyle w:val="Hyperlink"/>
                <w:bCs/>
                <w:noProof/>
              </w:rPr>
              <w:t xml:space="preserve">S’inscrire dès aujourd’hui </w:t>
            </w:r>
            <w:r w:rsidRPr="003F7EA1">
              <w:rPr>
                <w:rStyle w:val="Hyperlink"/>
                <w:noProof/>
              </w:rPr>
              <w:t>»</w:t>
            </w:r>
            <w:r>
              <w:rPr>
                <w:noProof/>
                <w:webHidden/>
              </w:rPr>
              <w:tab/>
            </w:r>
            <w:r>
              <w:rPr>
                <w:noProof/>
                <w:webHidden/>
              </w:rPr>
              <w:fldChar w:fldCharType="begin"/>
            </w:r>
            <w:r>
              <w:rPr>
                <w:noProof/>
                <w:webHidden/>
              </w:rPr>
              <w:instrText xml:space="preserve"> PAGEREF _Toc167227490 \h </w:instrText>
            </w:r>
            <w:r>
              <w:rPr>
                <w:noProof/>
                <w:webHidden/>
              </w:rPr>
            </w:r>
            <w:r>
              <w:rPr>
                <w:noProof/>
                <w:webHidden/>
              </w:rPr>
              <w:fldChar w:fldCharType="separate"/>
            </w:r>
            <w:r>
              <w:rPr>
                <w:noProof/>
                <w:webHidden/>
              </w:rPr>
              <w:t>3</w:t>
            </w:r>
            <w:r>
              <w:rPr>
                <w:noProof/>
                <w:webHidden/>
              </w:rPr>
              <w:fldChar w:fldCharType="end"/>
            </w:r>
          </w:hyperlink>
        </w:p>
        <w:p w14:paraId="18844695" w14:textId="0AE1DC8A" w:rsidR="00E11BC6" w:rsidRDefault="00E11BC6">
          <w:pPr>
            <w:pStyle w:val="TOC2"/>
            <w:tabs>
              <w:tab w:val="right" w:leader="dot" w:pos="9592"/>
            </w:tabs>
            <w:rPr>
              <w:b w:val="0"/>
              <w:noProof/>
              <w:color w:val="auto"/>
              <w:kern w:val="2"/>
              <w:sz w:val="24"/>
              <w:szCs w:val="24"/>
              <w:lang w:val="en-CA"/>
              <w14:ligatures w14:val="standardContextual"/>
            </w:rPr>
          </w:pPr>
          <w:hyperlink w:anchor="_Toc167227491" w:history="1">
            <w:r w:rsidRPr="003F7EA1">
              <w:rPr>
                <w:rStyle w:val="Hyperlink"/>
                <w:noProof/>
              </w:rPr>
              <w:t>Le bouton « Se connecter »</w:t>
            </w:r>
            <w:r>
              <w:rPr>
                <w:noProof/>
                <w:webHidden/>
              </w:rPr>
              <w:tab/>
            </w:r>
            <w:r>
              <w:rPr>
                <w:noProof/>
                <w:webHidden/>
              </w:rPr>
              <w:fldChar w:fldCharType="begin"/>
            </w:r>
            <w:r>
              <w:rPr>
                <w:noProof/>
                <w:webHidden/>
              </w:rPr>
              <w:instrText xml:space="preserve"> PAGEREF _Toc167227491 \h </w:instrText>
            </w:r>
            <w:r>
              <w:rPr>
                <w:noProof/>
                <w:webHidden/>
              </w:rPr>
            </w:r>
            <w:r>
              <w:rPr>
                <w:noProof/>
                <w:webHidden/>
              </w:rPr>
              <w:fldChar w:fldCharType="separate"/>
            </w:r>
            <w:r>
              <w:rPr>
                <w:noProof/>
                <w:webHidden/>
              </w:rPr>
              <w:t>3</w:t>
            </w:r>
            <w:r>
              <w:rPr>
                <w:noProof/>
                <w:webHidden/>
              </w:rPr>
              <w:fldChar w:fldCharType="end"/>
            </w:r>
          </w:hyperlink>
        </w:p>
        <w:p w14:paraId="2594918E" w14:textId="11E8F3F9" w:rsidR="00E11BC6" w:rsidRDefault="00E11BC6">
          <w:pPr>
            <w:pStyle w:val="TOC2"/>
            <w:tabs>
              <w:tab w:val="right" w:leader="dot" w:pos="9592"/>
            </w:tabs>
            <w:rPr>
              <w:b w:val="0"/>
              <w:noProof/>
              <w:color w:val="auto"/>
              <w:kern w:val="2"/>
              <w:sz w:val="24"/>
              <w:szCs w:val="24"/>
              <w:lang w:val="en-CA"/>
              <w14:ligatures w14:val="standardContextual"/>
            </w:rPr>
          </w:pPr>
          <w:hyperlink w:anchor="_Toc167227492" w:history="1">
            <w:r w:rsidRPr="003F7EA1">
              <w:rPr>
                <w:rStyle w:val="Hyperlink"/>
                <w:noProof/>
              </w:rPr>
              <w:t>Le bouton « Accéder sans se connecter »</w:t>
            </w:r>
            <w:r>
              <w:rPr>
                <w:noProof/>
                <w:webHidden/>
              </w:rPr>
              <w:tab/>
            </w:r>
            <w:r>
              <w:rPr>
                <w:noProof/>
                <w:webHidden/>
              </w:rPr>
              <w:fldChar w:fldCharType="begin"/>
            </w:r>
            <w:r>
              <w:rPr>
                <w:noProof/>
                <w:webHidden/>
              </w:rPr>
              <w:instrText xml:space="preserve"> PAGEREF _Toc167227492 \h </w:instrText>
            </w:r>
            <w:r>
              <w:rPr>
                <w:noProof/>
                <w:webHidden/>
              </w:rPr>
            </w:r>
            <w:r>
              <w:rPr>
                <w:noProof/>
                <w:webHidden/>
              </w:rPr>
              <w:fldChar w:fldCharType="separate"/>
            </w:r>
            <w:r>
              <w:rPr>
                <w:noProof/>
                <w:webHidden/>
              </w:rPr>
              <w:t>3</w:t>
            </w:r>
            <w:r>
              <w:rPr>
                <w:noProof/>
                <w:webHidden/>
              </w:rPr>
              <w:fldChar w:fldCharType="end"/>
            </w:r>
          </w:hyperlink>
        </w:p>
        <w:p w14:paraId="4FA0BCBE" w14:textId="2FBB328A" w:rsidR="00E11BC6" w:rsidRDefault="00E11BC6">
          <w:pPr>
            <w:pStyle w:val="TOC1"/>
            <w:tabs>
              <w:tab w:val="right" w:leader="dot" w:pos="9592"/>
            </w:tabs>
            <w:rPr>
              <w:b w:val="0"/>
              <w:noProof/>
              <w:color w:val="auto"/>
              <w:kern w:val="2"/>
              <w:sz w:val="24"/>
              <w:szCs w:val="24"/>
              <w:lang w:val="en-CA"/>
              <w14:ligatures w14:val="standardContextual"/>
            </w:rPr>
          </w:pPr>
          <w:hyperlink w:anchor="_Toc167227493" w:history="1">
            <w:r w:rsidRPr="003F7EA1">
              <w:rPr>
                <w:rStyle w:val="Hyperlink"/>
                <w:noProof/>
              </w:rPr>
              <w:t>Page d’inscription</w:t>
            </w:r>
            <w:r>
              <w:rPr>
                <w:noProof/>
                <w:webHidden/>
              </w:rPr>
              <w:tab/>
            </w:r>
            <w:r>
              <w:rPr>
                <w:noProof/>
                <w:webHidden/>
              </w:rPr>
              <w:fldChar w:fldCharType="begin"/>
            </w:r>
            <w:r>
              <w:rPr>
                <w:noProof/>
                <w:webHidden/>
              </w:rPr>
              <w:instrText xml:space="preserve"> PAGEREF _Toc167227493 \h </w:instrText>
            </w:r>
            <w:r>
              <w:rPr>
                <w:noProof/>
                <w:webHidden/>
              </w:rPr>
            </w:r>
            <w:r>
              <w:rPr>
                <w:noProof/>
                <w:webHidden/>
              </w:rPr>
              <w:fldChar w:fldCharType="separate"/>
            </w:r>
            <w:r>
              <w:rPr>
                <w:noProof/>
                <w:webHidden/>
              </w:rPr>
              <w:t>4</w:t>
            </w:r>
            <w:r>
              <w:rPr>
                <w:noProof/>
                <w:webHidden/>
              </w:rPr>
              <w:fldChar w:fldCharType="end"/>
            </w:r>
          </w:hyperlink>
        </w:p>
        <w:p w14:paraId="64759BCA" w14:textId="65027A53" w:rsidR="00E11BC6" w:rsidRDefault="00E11BC6">
          <w:pPr>
            <w:pStyle w:val="TOC2"/>
            <w:tabs>
              <w:tab w:val="right" w:leader="dot" w:pos="9592"/>
            </w:tabs>
            <w:rPr>
              <w:b w:val="0"/>
              <w:noProof/>
              <w:color w:val="auto"/>
              <w:kern w:val="2"/>
              <w:sz w:val="24"/>
              <w:szCs w:val="24"/>
              <w:lang w:val="en-CA"/>
              <w14:ligatures w14:val="standardContextual"/>
            </w:rPr>
          </w:pPr>
          <w:hyperlink w:anchor="_Toc167227494" w:history="1">
            <w:r w:rsidRPr="003F7EA1">
              <w:rPr>
                <w:rStyle w:val="Hyperlink"/>
                <w:noProof/>
              </w:rPr>
              <w:t>Formulaire d’inscription</w:t>
            </w:r>
            <w:r>
              <w:rPr>
                <w:noProof/>
                <w:webHidden/>
              </w:rPr>
              <w:tab/>
            </w:r>
            <w:r>
              <w:rPr>
                <w:noProof/>
                <w:webHidden/>
              </w:rPr>
              <w:fldChar w:fldCharType="begin"/>
            </w:r>
            <w:r>
              <w:rPr>
                <w:noProof/>
                <w:webHidden/>
              </w:rPr>
              <w:instrText xml:space="preserve"> PAGEREF _Toc167227494 \h </w:instrText>
            </w:r>
            <w:r>
              <w:rPr>
                <w:noProof/>
                <w:webHidden/>
              </w:rPr>
            </w:r>
            <w:r>
              <w:rPr>
                <w:noProof/>
                <w:webHidden/>
              </w:rPr>
              <w:fldChar w:fldCharType="separate"/>
            </w:r>
            <w:r>
              <w:rPr>
                <w:noProof/>
                <w:webHidden/>
              </w:rPr>
              <w:t>4</w:t>
            </w:r>
            <w:r>
              <w:rPr>
                <w:noProof/>
                <w:webHidden/>
              </w:rPr>
              <w:fldChar w:fldCharType="end"/>
            </w:r>
          </w:hyperlink>
        </w:p>
        <w:p w14:paraId="0EE67B43" w14:textId="3F0DCC0A" w:rsidR="00E11BC6" w:rsidRDefault="00E11BC6">
          <w:pPr>
            <w:pStyle w:val="TOC1"/>
            <w:tabs>
              <w:tab w:val="right" w:leader="dot" w:pos="9592"/>
            </w:tabs>
            <w:rPr>
              <w:b w:val="0"/>
              <w:noProof/>
              <w:color w:val="auto"/>
              <w:kern w:val="2"/>
              <w:sz w:val="24"/>
              <w:szCs w:val="24"/>
              <w:lang w:val="en-CA"/>
              <w14:ligatures w14:val="standardContextual"/>
            </w:rPr>
          </w:pPr>
          <w:hyperlink w:anchor="_Toc167227495" w:history="1">
            <w:r w:rsidRPr="003F7EA1">
              <w:rPr>
                <w:rStyle w:val="Hyperlink"/>
                <w:noProof/>
              </w:rPr>
              <w:t>Page de connexion</w:t>
            </w:r>
            <w:r>
              <w:rPr>
                <w:noProof/>
                <w:webHidden/>
              </w:rPr>
              <w:tab/>
            </w:r>
            <w:r>
              <w:rPr>
                <w:noProof/>
                <w:webHidden/>
              </w:rPr>
              <w:fldChar w:fldCharType="begin"/>
            </w:r>
            <w:r>
              <w:rPr>
                <w:noProof/>
                <w:webHidden/>
              </w:rPr>
              <w:instrText xml:space="preserve"> PAGEREF _Toc167227495 \h </w:instrText>
            </w:r>
            <w:r>
              <w:rPr>
                <w:noProof/>
                <w:webHidden/>
              </w:rPr>
            </w:r>
            <w:r>
              <w:rPr>
                <w:noProof/>
                <w:webHidden/>
              </w:rPr>
              <w:fldChar w:fldCharType="separate"/>
            </w:r>
            <w:r>
              <w:rPr>
                <w:noProof/>
                <w:webHidden/>
              </w:rPr>
              <w:t>5</w:t>
            </w:r>
            <w:r>
              <w:rPr>
                <w:noProof/>
                <w:webHidden/>
              </w:rPr>
              <w:fldChar w:fldCharType="end"/>
            </w:r>
          </w:hyperlink>
        </w:p>
        <w:p w14:paraId="3B137BE0" w14:textId="267E1A6C" w:rsidR="00E11BC6" w:rsidRDefault="00E11BC6">
          <w:pPr>
            <w:pStyle w:val="TOC1"/>
            <w:tabs>
              <w:tab w:val="right" w:leader="dot" w:pos="9592"/>
            </w:tabs>
            <w:rPr>
              <w:b w:val="0"/>
              <w:noProof/>
              <w:color w:val="auto"/>
              <w:kern w:val="2"/>
              <w:sz w:val="24"/>
              <w:szCs w:val="24"/>
              <w:lang w:val="en-CA"/>
              <w14:ligatures w14:val="standardContextual"/>
            </w:rPr>
          </w:pPr>
          <w:hyperlink w:anchor="_Toc167227496" w:history="1">
            <w:r w:rsidRPr="003F7EA1">
              <w:rPr>
                <w:rStyle w:val="Hyperlink"/>
                <w:noProof/>
              </w:rPr>
              <w:t>Page « Mot de passe oublié »</w:t>
            </w:r>
            <w:r>
              <w:rPr>
                <w:noProof/>
                <w:webHidden/>
              </w:rPr>
              <w:tab/>
            </w:r>
            <w:r>
              <w:rPr>
                <w:noProof/>
                <w:webHidden/>
              </w:rPr>
              <w:fldChar w:fldCharType="begin"/>
            </w:r>
            <w:r>
              <w:rPr>
                <w:noProof/>
                <w:webHidden/>
              </w:rPr>
              <w:instrText xml:space="preserve"> PAGEREF _Toc167227496 \h </w:instrText>
            </w:r>
            <w:r>
              <w:rPr>
                <w:noProof/>
                <w:webHidden/>
              </w:rPr>
            </w:r>
            <w:r>
              <w:rPr>
                <w:noProof/>
                <w:webHidden/>
              </w:rPr>
              <w:fldChar w:fldCharType="separate"/>
            </w:r>
            <w:r>
              <w:rPr>
                <w:noProof/>
                <w:webHidden/>
              </w:rPr>
              <w:t>6</w:t>
            </w:r>
            <w:r>
              <w:rPr>
                <w:noProof/>
                <w:webHidden/>
              </w:rPr>
              <w:fldChar w:fldCharType="end"/>
            </w:r>
          </w:hyperlink>
        </w:p>
        <w:p w14:paraId="7584259A" w14:textId="398FCF78" w:rsidR="00E11BC6" w:rsidRDefault="00E11BC6">
          <w:pPr>
            <w:pStyle w:val="TOC1"/>
            <w:tabs>
              <w:tab w:val="right" w:leader="dot" w:pos="9592"/>
            </w:tabs>
            <w:rPr>
              <w:b w:val="0"/>
              <w:noProof/>
              <w:color w:val="auto"/>
              <w:kern w:val="2"/>
              <w:sz w:val="24"/>
              <w:szCs w:val="24"/>
              <w:lang w:val="en-CA"/>
              <w14:ligatures w14:val="standardContextual"/>
            </w:rPr>
          </w:pPr>
          <w:hyperlink w:anchor="_Toc167227497" w:history="1">
            <w:r w:rsidRPr="003F7EA1">
              <w:rPr>
                <w:rStyle w:val="Hyperlink"/>
                <w:noProof/>
              </w:rPr>
              <w:t>Page « Changer de mot de passe »</w:t>
            </w:r>
            <w:r>
              <w:rPr>
                <w:noProof/>
                <w:webHidden/>
              </w:rPr>
              <w:tab/>
            </w:r>
            <w:r>
              <w:rPr>
                <w:noProof/>
                <w:webHidden/>
              </w:rPr>
              <w:fldChar w:fldCharType="begin"/>
            </w:r>
            <w:r>
              <w:rPr>
                <w:noProof/>
                <w:webHidden/>
              </w:rPr>
              <w:instrText xml:space="preserve"> PAGEREF _Toc167227497 \h </w:instrText>
            </w:r>
            <w:r>
              <w:rPr>
                <w:noProof/>
                <w:webHidden/>
              </w:rPr>
            </w:r>
            <w:r>
              <w:rPr>
                <w:noProof/>
                <w:webHidden/>
              </w:rPr>
              <w:fldChar w:fldCharType="separate"/>
            </w:r>
            <w:r>
              <w:rPr>
                <w:noProof/>
                <w:webHidden/>
              </w:rPr>
              <w:t>7</w:t>
            </w:r>
            <w:r>
              <w:rPr>
                <w:noProof/>
                <w:webHidden/>
              </w:rPr>
              <w:fldChar w:fldCharType="end"/>
            </w:r>
          </w:hyperlink>
        </w:p>
        <w:p w14:paraId="69A36DFE" w14:textId="547FC44D" w:rsidR="00E11BC6" w:rsidRDefault="00E11BC6">
          <w:pPr>
            <w:pStyle w:val="TOC1"/>
            <w:tabs>
              <w:tab w:val="right" w:leader="dot" w:pos="9592"/>
            </w:tabs>
            <w:rPr>
              <w:b w:val="0"/>
              <w:noProof/>
              <w:color w:val="auto"/>
              <w:kern w:val="2"/>
              <w:sz w:val="24"/>
              <w:szCs w:val="24"/>
              <w:lang w:val="en-CA"/>
              <w14:ligatures w14:val="standardContextual"/>
            </w:rPr>
          </w:pPr>
          <w:hyperlink w:anchor="_Toc167227498" w:history="1">
            <w:r w:rsidRPr="003F7EA1">
              <w:rPr>
                <w:rStyle w:val="Hyperlink"/>
                <w:noProof/>
              </w:rPr>
              <w:t>Page principale</w:t>
            </w:r>
            <w:r>
              <w:rPr>
                <w:noProof/>
                <w:webHidden/>
              </w:rPr>
              <w:tab/>
            </w:r>
            <w:r>
              <w:rPr>
                <w:noProof/>
                <w:webHidden/>
              </w:rPr>
              <w:fldChar w:fldCharType="begin"/>
            </w:r>
            <w:r>
              <w:rPr>
                <w:noProof/>
                <w:webHidden/>
              </w:rPr>
              <w:instrText xml:space="preserve"> PAGEREF _Toc167227498 \h </w:instrText>
            </w:r>
            <w:r>
              <w:rPr>
                <w:noProof/>
                <w:webHidden/>
              </w:rPr>
            </w:r>
            <w:r>
              <w:rPr>
                <w:noProof/>
                <w:webHidden/>
              </w:rPr>
              <w:fldChar w:fldCharType="separate"/>
            </w:r>
            <w:r>
              <w:rPr>
                <w:noProof/>
                <w:webHidden/>
              </w:rPr>
              <w:t>9</w:t>
            </w:r>
            <w:r>
              <w:rPr>
                <w:noProof/>
                <w:webHidden/>
              </w:rPr>
              <w:fldChar w:fldCharType="end"/>
            </w:r>
          </w:hyperlink>
        </w:p>
        <w:p w14:paraId="3DBF9C70" w14:textId="3134FC8D" w:rsidR="00E11BC6" w:rsidRDefault="00E11BC6">
          <w:pPr>
            <w:pStyle w:val="TOC2"/>
            <w:tabs>
              <w:tab w:val="right" w:leader="dot" w:pos="9592"/>
            </w:tabs>
            <w:rPr>
              <w:b w:val="0"/>
              <w:noProof/>
              <w:color w:val="auto"/>
              <w:kern w:val="2"/>
              <w:sz w:val="24"/>
              <w:szCs w:val="24"/>
              <w:lang w:val="en-CA"/>
              <w14:ligatures w14:val="standardContextual"/>
            </w:rPr>
          </w:pPr>
          <w:hyperlink w:anchor="_Toc167227499" w:history="1">
            <w:r w:rsidRPr="003F7EA1">
              <w:rPr>
                <w:rStyle w:val="Hyperlink"/>
                <w:noProof/>
              </w:rPr>
              <w:t>Bar de navigation</w:t>
            </w:r>
            <w:r>
              <w:rPr>
                <w:noProof/>
                <w:webHidden/>
              </w:rPr>
              <w:tab/>
            </w:r>
            <w:r>
              <w:rPr>
                <w:noProof/>
                <w:webHidden/>
              </w:rPr>
              <w:fldChar w:fldCharType="begin"/>
            </w:r>
            <w:r>
              <w:rPr>
                <w:noProof/>
                <w:webHidden/>
              </w:rPr>
              <w:instrText xml:space="preserve"> PAGEREF _Toc167227499 \h </w:instrText>
            </w:r>
            <w:r>
              <w:rPr>
                <w:noProof/>
                <w:webHidden/>
              </w:rPr>
            </w:r>
            <w:r>
              <w:rPr>
                <w:noProof/>
                <w:webHidden/>
              </w:rPr>
              <w:fldChar w:fldCharType="separate"/>
            </w:r>
            <w:r>
              <w:rPr>
                <w:noProof/>
                <w:webHidden/>
              </w:rPr>
              <w:t>9</w:t>
            </w:r>
            <w:r>
              <w:rPr>
                <w:noProof/>
                <w:webHidden/>
              </w:rPr>
              <w:fldChar w:fldCharType="end"/>
            </w:r>
          </w:hyperlink>
        </w:p>
        <w:p w14:paraId="7AE1557E" w14:textId="3EE5E62D" w:rsidR="00E11BC6" w:rsidRDefault="00E11BC6">
          <w:pPr>
            <w:pStyle w:val="TOC2"/>
            <w:tabs>
              <w:tab w:val="right" w:leader="dot" w:pos="9592"/>
            </w:tabs>
            <w:rPr>
              <w:b w:val="0"/>
              <w:noProof/>
              <w:color w:val="auto"/>
              <w:kern w:val="2"/>
              <w:sz w:val="24"/>
              <w:szCs w:val="24"/>
              <w:lang w:val="en-CA"/>
              <w14:ligatures w14:val="standardContextual"/>
            </w:rPr>
          </w:pPr>
          <w:hyperlink w:anchor="_Toc167227500" w:history="1">
            <w:r w:rsidRPr="003F7EA1">
              <w:rPr>
                <w:rStyle w:val="Hyperlink"/>
                <w:noProof/>
              </w:rPr>
              <w:t>Affiche coulissante</w:t>
            </w:r>
            <w:r>
              <w:rPr>
                <w:noProof/>
                <w:webHidden/>
              </w:rPr>
              <w:tab/>
            </w:r>
            <w:r>
              <w:rPr>
                <w:noProof/>
                <w:webHidden/>
              </w:rPr>
              <w:fldChar w:fldCharType="begin"/>
            </w:r>
            <w:r>
              <w:rPr>
                <w:noProof/>
                <w:webHidden/>
              </w:rPr>
              <w:instrText xml:space="preserve"> PAGEREF _Toc167227500 \h </w:instrText>
            </w:r>
            <w:r>
              <w:rPr>
                <w:noProof/>
                <w:webHidden/>
              </w:rPr>
            </w:r>
            <w:r>
              <w:rPr>
                <w:noProof/>
                <w:webHidden/>
              </w:rPr>
              <w:fldChar w:fldCharType="separate"/>
            </w:r>
            <w:r>
              <w:rPr>
                <w:noProof/>
                <w:webHidden/>
              </w:rPr>
              <w:t>11</w:t>
            </w:r>
            <w:r>
              <w:rPr>
                <w:noProof/>
                <w:webHidden/>
              </w:rPr>
              <w:fldChar w:fldCharType="end"/>
            </w:r>
          </w:hyperlink>
        </w:p>
        <w:p w14:paraId="3199B6B0" w14:textId="7F56A843" w:rsidR="00E11BC6" w:rsidRDefault="00E11BC6">
          <w:pPr>
            <w:pStyle w:val="TOC2"/>
            <w:tabs>
              <w:tab w:val="right" w:leader="dot" w:pos="9592"/>
            </w:tabs>
            <w:rPr>
              <w:b w:val="0"/>
              <w:noProof/>
              <w:color w:val="auto"/>
              <w:kern w:val="2"/>
              <w:sz w:val="24"/>
              <w:szCs w:val="24"/>
              <w:lang w:val="en-CA"/>
              <w14:ligatures w14:val="standardContextual"/>
            </w:rPr>
          </w:pPr>
          <w:hyperlink w:anchor="_Toc167227501" w:history="1">
            <w:r w:rsidRPr="003F7EA1">
              <w:rPr>
                <w:rStyle w:val="Hyperlink"/>
                <w:noProof/>
              </w:rPr>
              <w:t>Affiches de la page principale</w:t>
            </w:r>
            <w:r>
              <w:rPr>
                <w:noProof/>
                <w:webHidden/>
              </w:rPr>
              <w:tab/>
            </w:r>
            <w:r>
              <w:rPr>
                <w:noProof/>
                <w:webHidden/>
              </w:rPr>
              <w:fldChar w:fldCharType="begin"/>
            </w:r>
            <w:r>
              <w:rPr>
                <w:noProof/>
                <w:webHidden/>
              </w:rPr>
              <w:instrText xml:space="preserve"> PAGEREF _Toc167227501 \h </w:instrText>
            </w:r>
            <w:r>
              <w:rPr>
                <w:noProof/>
                <w:webHidden/>
              </w:rPr>
            </w:r>
            <w:r>
              <w:rPr>
                <w:noProof/>
                <w:webHidden/>
              </w:rPr>
              <w:fldChar w:fldCharType="separate"/>
            </w:r>
            <w:r>
              <w:rPr>
                <w:noProof/>
                <w:webHidden/>
              </w:rPr>
              <w:t>12</w:t>
            </w:r>
            <w:r>
              <w:rPr>
                <w:noProof/>
                <w:webHidden/>
              </w:rPr>
              <w:fldChar w:fldCharType="end"/>
            </w:r>
          </w:hyperlink>
        </w:p>
        <w:p w14:paraId="710257C6" w14:textId="509CEC59" w:rsidR="00E11BC6" w:rsidRDefault="00E11BC6">
          <w:pPr>
            <w:pStyle w:val="TOC1"/>
            <w:tabs>
              <w:tab w:val="right" w:leader="dot" w:pos="9592"/>
            </w:tabs>
            <w:rPr>
              <w:b w:val="0"/>
              <w:noProof/>
              <w:color w:val="auto"/>
              <w:kern w:val="2"/>
              <w:sz w:val="24"/>
              <w:szCs w:val="24"/>
              <w:lang w:val="en-CA"/>
              <w14:ligatures w14:val="standardContextual"/>
            </w:rPr>
          </w:pPr>
          <w:hyperlink w:anchor="_Toc167227502" w:history="1">
            <w:r w:rsidRPr="003F7EA1">
              <w:rPr>
                <w:rStyle w:val="Hyperlink"/>
                <w:noProof/>
              </w:rPr>
              <w:t>Page « Paramètre d’utilisateur »</w:t>
            </w:r>
            <w:r>
              <w:rPr>
                <w:noProof/>
                <w:webHidden/>
              </w:rPr>
              <w:tab/>
            </w:r>
            <w:r>
              <w:rPr>
                <w:noProof/>
                <w:webHidden/>
              </w:rPr>
              <w:fldChar w:fldCharType="begin"/>
            </w:r>
            <w:r>
              <w:rPr>
                <w:noProof/>
                <w:webHidden/>
              </w:rPr>
              <w:instrText xml:space="preserve"> PAGEREF _Toc167227502 \h </w:instrText>
            </w:r>
            <w:r>
              <w:rPr>
                <w:noProof/>
                <w:webHidden/>
              </w:rPr>
            </w:r>
            <w:r>
              <w:rPr>
                <w:noProof/>
                <w:webHidden/>
              </w:rPr>
              <w:fldChar w:fldCharType="separate"/>
            </w:r>
            <w:r>
              <w:rPr>
                <w:noProof/>
                <w:webHidden/>
              </w:rPr>
              <w:t>13</w:t>
            </w:r>
            <w:r>
              <w:rPr>
                <w:noProof/>
                <w:webHidden/>
              </w:rPr>
              <w:fldChar w:fldCharType="end"/>
            </w:r>
          </w:hyperlink>
        </w:p>
        <w:p w14:paraId="01EE3EF8" w14:textId="5586F9BC" w:rsidR="00E11BC6" w:rsidRDefault="00E11BC6">
          <w:pPr>
            <w:pStyle w:val="TOC2"/>
            <w:tabs>
              <w:tab w:val="right" w:leader="dot" w:pos="9592"/>
            </w:tabs>
            <w:rPr>
              <w:b w:val="0"/>
              <w:noProof/>
              <w:color w:val="auto"/>
              <w:kern w:val="2"/>
              <w:sz w:val="24"/>
              <w:szCs w:val="24"/>
              <w:lang w:val="en-CA"/>
              <w14:ligatures w14:val="standardContextual"/>
            </w:rPr>
          </w:pPr>
          <w:hyperlink w:anchor="_Toc167227503" w:history="1">
            <w:r w:rsidRPr="003F7EA1">
              <w:rPr>
                <w:rStyle w:val="Hyperlink"/>
                <w:noProof/>
              </w:rPr>
              <w:t>Paramètre de profile utilisateur</w:t>
            </w:r>
            <w:r>
              <w:rPr>
                <w:noProof/>
                <w:webHidden/>
              </w:rPr>
              <w:tab/>
            </w:r>
            <w:r>
              <w:rPr>
                <w:noProof/>
                <w:webHidden/>
              </w:rPr>
              <w:fldChar w:fldCharType="begin"/>
            </w:r>
            <w:r>
              <w:rPr>
                <w:noProof/>
                <w:webHidden/>
              </w:rPr>
              <w:instrText xml:space="preserve"> PAGEREF _Toc167227503 \h </w:instrText>
            </w:r>
            <w:r>
              <w:rPr>
                <w:noProof/>
                <w:webHidden/>
              </w:rPr>
            </w:r>
            <w:r>
              <w:rPr>
                <w:noProof/>
                <w:webHidden/>
              </w:rPr>
              <w:fldChar w:fldCharType="separate"/>
            </w:r>
            <w:r>
              <w:rPr>
                <w:noProof/>
                <w:webHidden/>
              </w:rPr>
              <w:t>13</w:t>
            </w:r>
            <w:r>
              <w:rPr>
                <w:noProof/>
                <w:webHidden/>
              </w:rPr>
              <w:fldChar w:fldCharType="end"/>
            </w:r>
          </w:hyperlink>
        </w:p>
        <w:p w14:paraId="2BF2631F" w14:textId="49BB80E0" w:rsidR="00E11BC6" w:rsidRDefault="00E11BC6">
          <w:pPr>
            <w:pStyle w:val="TOC2"/>
            <w:tabs>
              <w:tab w:val="right" w:leader="dot" w:pos="9592"/>
            </w:tabs>
            <w:rPr>
              <w:b w:val="0"/>
              <w:noProof/>
              <w:color w:val="auto"/>
              <w:kern w:val="2"/>
              <w:sz w:val="24"/>
              <w:szCs w:val="24"/>
              <w:lang w:val="en-CA"/>
              <w14:ligatures w14:val="standardContextual"/>
            </w:rPr>
          </w:pPr>
          <w:hyperlink w:anchor="_Toc167227504" w:history="1">
            <w:r w:rsidRPr="003F7EA1">
              <w:rPr>
                <w:rStyle w:val="Hyperlink"/>
                <w:noProof/>
              </w:rPr>
              <w:t>Paramètre de mot de passe</w:t>
            </w:r>
            <w:r>
              <w:rPr>
                <w:noProof/>
                <w:webHidden/>
              </w:rPr>
              <w:tab/>
            </w:r>
            <w:r>
              <w:rPr>
                <w:noProof/>
                <w:webHidden/>
              </w:rPr>
              <w:fldChar w:fldCharType="begin"/>
            </w:r>
            <w:r>
              <w:rPr>
                <w:noProof/>
                <w:webHidden/>
              </w:rPr>
              <w:instrText xml:space="preserve"> PAGEREF _Toc167227504 \h </w:instrText>
            </w:r>
            <w:r>
              <w:rPr>
                <w:noProof/>
                <w:webHidden/>
              </w:rPr>
            </w:r>
            <w:r>
              <w:rPr>
                <w:noProof/>
                <w:webHidden/>
              </w:rPr>
              <w:fldChar w:fldCharType="separate"/>
            </w:r>
            <w:r>
              <w:rPr>
                <w:noProof/>
                <w:webHidden/>
              </w:rPr>
              <w:t>14</w:t>
            </w:r>
            <w:r>
              <w:rPr>
                <w:noProof/>
                <w:webHidden/>
              </w:rPr>
              <w:fldChar w:fldCharType="end"/>
            </w:r>
          </w:hyperlink>
        </w:p>
        <w:p w14:paraId="0CD16A7E" w14:textId="45121995" w:rsidR="00E11BC6" w:rsidRDefault="00E11BC6">
          <w:pPr>
            <w:pStyle w:val="TOC1"/>
            <w:tabs>
              <w:tab w:val="right" w:leader="dot" w:pos="9592"/>
            </w:tabs>
            <w:rPr>
              <w:b w:val="0"/>
              <w:noProof/>
              <w:color w:val="auto"/>
              <w:kern w:val="2"/>
              <w:sz w:val="24"/>
              <w:szCs w:val="24"/>
              <w:lang w:val="en-CA"/>
              <w14:ligatures w14:val="standardContextual"/>
            </w:rPr>
          </w:pPr>
          <w:hyperlink w:anchor="_Toc167227505" w:history="1">
            <w:r w:rsidRPr="003F7EA1">
              <w:rPr>
                <w:rStyle w:val="Hyperlink"/>
                <w:noProof/>
              </w:rPr>
              <w:t>Page de recherche</w:t>
            </w:r>
            <w:r>
              <w:rPr>
                <w:noProof/>
                <w:webHidden/>
              </w:rPr>
              <w:tab/>
            </w:r>
            <w:r>
              <w:rPr>
                <w:noProof/>
                <w:webHidden/>
              </w:rPr>
              <w:fldChar w:fldCharType="begin"/>
            </w:r>
            <w:r>
              <w:rPr>
                <w:noProof/>
                <w:webHidden/>
              </w:rPr>
              <w:instrText xml:space="preserve"> PAGEREF _Toc167227505 \h </w:instrText>
            </w:r>
            <w:r>
              <w:rPr>
                <w:noProof/>
                <w:webHidden/>
              </w:rPr>
            </w:r>
            <w:r>
              <w:rPr>
                <w:noProof/>
                <w:webHidden/>
              </w:rPr>
              <w:fldChar w:fldCharType="separate"/>
            </w:r>
            <w:r>
              <w:rPr>
                <w:noProof/>
                <w:webHidden/>
              </w:rPr>
              <w:t>15</w:t>
            </w:r>
            <w:r>
              <w:rPr>
                <w:noProof/>
                <w:webHidden/>
              </w:rPr>
              <w:fldChar w:fldCharType="end"/>
            </w:r>
          </w:hyperlink>
        </w:p>
        <w:p w14:paraId="58EF202A" w14:textId="5709FE35" w:rsidR="00E11BC6" w:rsidRDefault="00E11BC6">
          <w:pPr>
            <w:pStyle w:val="TOC2"/>
            <w:tabs>
              <w:tab w:val="right" w:leader="dot" w:pos="9592"/>
            </w:tabs>
            <w:rPr>
              <w:b w:val="0"/>
              <w:noProof/>
              <w:color w:val="auto"/>
              <w:kern w:val="2"/>
              <w:sz w:val="24"/>
              <w:szCs w:val="24"/>
              <w:lang w:val="en-CA"/>
              <w14:ligatures w14:val="standardContextual"/>
            </w:rPr>
          </w:pPr>
          <w:hyperlink w:anchor="_Toc167227506" w:history="1">
            <w:r w:rsidRPr="003F7EA1">
              <w:rPr>
                <w:rStyle w:val="Hyperlink"/>
                <w:noProof/>
              </w:rPr>
              <w:t>Fiche sommaire d’un produit</w:t>
            </w:r>
            <w:r>
              <w:rPr>
                <w:noProof/>
                <w:webHidden/>
              </w:rPr>
              <w:tab/>
            </w:r>
            <w:r>
              <w:rPr>
                <w:noProof/>
                <w:webHidden/>
              </w:rPr>
              <w:fldChar w:fldCharType="begin"/>
            </w:r>
            <w:r>
              <w:rPr>
                <w:noProof/>
                <w:webHidden/>
              </w:rPr>
              <w:instrText xml:space="preserve"> PAGEREF _Toc167227506 \h </w:instrText>
            </w:r>
            <w:r>
              <w:rPr>
                <w:noProof/>
                <w:webHidden/>
              </w:rPr>
            </w:r>
            <w:r>
              <w:rPr>
                <w:noProof/>
                <w:webHidden/>
              </w:rPr>
              <w:fldChar w:fldCharType="separate"/>
            </w:r>
            <w:r>
              <w:rPr>
                <w:noProof/>
                <w:webHidden/>
              </w:rPr>
              <w:t>15</w:t>
            </w:r>
            <w:r>
              <w:rPr>
                <w:noProof/>
                <w:webHidden/>
              </w:rPr>
              <w:fldChar w:fldCharType="end"/>
            </w:r>
          </w:hyperlink>
        </w:p>
        <w:p w14:paraId="68B1D488" w14:textId="70D7A2B8" w:rsidR="00E11BC6" w:rsidRDefault="00E11BC6">
          <w:pPr>
            <w:pStyle w:val="TOC2"/>
            <w:tabs>
              <w:tab w:val="right" w:leader="dot" w:pos="9592"/>
            </w:tabs>
            <w:rPr>
              <w:b w:val="0"/>
              <w:noProof/>
              <w:color w:val="auto"/>
              <w:kern w:val="2"/>
              <w:sz w:val="24"/>
              <w:szCs w:val="24"/>
              <w:lang w:val="en-CA"/>
              <w14:ligatures w14:val="standardContextual"/>
            </w:rPr>
          </w:pPr>
          <w:hyperlink w:anchor="_Toc167227507" w:history="1">
            <w:r w:rsidRPr="003F7EA1">
              <w:rPr>
                <w:rStyle w:val="Hyperlink"/>
                <w:noProof/>
              </w:rPr>
              <w:t>Fonction de filtrage des résultats</w:t>
            </w:r>
            <w:r>
              <w:rPr>
                <w:noProof/>
                <w:webHidden/>
              </w:rPr>
              <w:tab/>
            </w:r>
            <w:r>
              <w:rPr>
                <w:noProof/>
                <w:webHidden/>
              </w:rPr>
              <w:fldChar w:fldCharType="begin"/>
            </w:r>
            <w:r>
              <w:rPr>
                <w:noProof/>
                <w:webHidden/>
              </w:rPr>
              <w:instrText xml:space="preserve"> PAGEREF _Toc167227507 \h </w:instrText>
            </w:r>
            <w:r>
              <w:rPr>
                <w:noProof/>
                <w:webHidden/>
              </w:rPr>
            </w:r>
            <w:r>
              <w:rPr>
                <w:noProof/>
                <w:webHidden/>
              </w:rPr>
              <w:fldChar w:fldCharType="separate"/>
            </w:r>
            <w:r>
              <w:rPr>
                <w:noProof/>
                <w:webHidden/>
              </w:rPr>
              <w:t>16</w:t>
            </w:r>
            <w:r>
              <w:rPr>
                <w:noProof/>
                <w:webHidden/>
              </w:rPr>
              <w:fldChar w:fldCharType="end"/>
            </w:r>
          </w:hyperlink>
        </w:p>
        <w:p w14:paraId="0933471E" w14:textId="1E8CDC40" w:rsidR="00E11BC6" w:rsidRDefault="00E11BC6">
          <w:pPr>
            <w:pStyle w:val="TOC1"/>
            <w:tabs>
              <w:tab w:val="right" w:leader="dot" w:pos="9592"/>
            </w:tabs>
            <w:rPr>
              <w:b w:val="0"/>
              <w:noProof/>
              <w:color w:val="auto"/>
              <w:kern w:val="2"/>
              <w:sz w:val="24"/>
              <w:szCs w:val="24"/>
              <w:lang w:val="en-CA"/>
              <w14:ligatures w14:val="standardContextual"/>
            </w:rPr>
          </w:pPr>
          <w:hyperlink w:anchor="_Toc167227508" w:history="1">
            <w:r w:rsidRPr="003F7EA1">
              <w:rPr>
                <w:rStyle w:val="Hyperlink"/>
                <w:noProof/>
              </w:rPr>
              <w:t>Page du produit</w:t>
            </w:r>
            <w:r>
              <w:rPr>
                <w:noProof/>
                <w:webHidden/>
              </w:rPr>
              <w:tab/>
            </w:r>
            <w:r>
              <w:rPr>
                <w:noProof/>
                <w:webHidden/>
              </w:rPr>
              <w:fldChar w:fldCharType="begin"/>
            </w:r>
            <w:r>
              <w:rPr>
                <w:noProof/>
                <w:webHidden/>
              </w:rPr>
              <w:instrText xml:space="preserve"> PAGEREF _Toc167227508 \h </w:instrText>
            </w:r>
            <w:r>
              <w:rPr>
                <w:noProof/>
                <w:webHidden/>
              </w:rPr>
            </w:r>
            <w:r>
              <w:rPr>
                <w:noProof/>
                <w:webHidden/>
              </w:rPr>
              <w:fldChar w:fldCharType="separate"/>
            </w:r>
            <w:r>
              <w:rPr>
                <w:noProof/>
                <w:webHidden/>
              </w:rPr>
              <w:t>17</w:t>
            </w:r>
            <w:r>
              <w:rPr>
                <w:noProof/>
                <w:webHidden/>
              </w:rPr>
              <w:fldChar w:fldCharType="end"/>
            </w:r>
          </w:hyperlink>
        </w:p>
        <w:p w14:paraId="0F3BF7FC" w14:textId="0BF6AAA5" w:rsidR="00E11BC6" w:rsidRDefault="00E11BC6">
          <w:pPr>
            <w:pStyle w:val="TOC2"/>
            <w:tabs>
              <w:tab w:val="right" w:leader="dot" w:pos="9592"/>
            </w:tabs>
            <w:rPr>
              <w:b w:val="0"/>
              <w:noProof/>
              <w:color w:val="auto"/>
              <w:kern w:val="2"/>
              <w:sz w:val="24"/>
              <w:szCs w:val="24"/>
              <w:lang w:val="en-CA"/>
              <w14:ligatures w14:val="standardContextual"/>
            </w:rPr>
          </w:pPr>
          <w:hyperlink w:anchor="_Toc167227509" w:history="1">
            <w:r w:rsidRPr="003F7EA1">
              <w:rPr>
                <w:rStyle w:val="Hyperlink"/>
                <w:noProof/>
              </w:rPr>
              <w:t>Section commentaire</w:t>
            </w:r>
            <w:r>
              <w:rPr>
                <w:noProof/>
                <w:webHidden/>
              </w:rPr>
              <w:tab/>
            </w:r>
            <w:r>
              <w:rPr>
                <w:noProof/>
                <w:webHidden/>
              </w:rPr>
              <w:fldChar w:fldCharType="begin"/>
            </w:r>
            <w:r>
              <w:rPr>
                <w:noProof/>
                <w:webHidden/>
              </w:rPr>
              <w:instrText xml:space="preserve"> PAGEREF _Toc167227509 \h </w:instrText>
            </w:r>
            <w:r>
              <w:rPr>
                <w:noProof/>
                <w:webHidden/>
              </w:rPr>
            </w:r>
            <w:r>
              <w:rPr>
                <w:noProof/>
                <w:webHidden/>
              </w:rPr>
              <w:fldChar w:fldCharType="separate"/>
            </w:r>
            <w:r>
              <w:rPr>
                <w:noProof/>
                <w:webHidden/>
              </w:rPr>
              <w:t>18</w:t>
            </w:r>
            <w:r>
              <w:rPr>
                <w:noProof/>
                <w:webHidden/>
              </w:rPr>
              <w:fldChar w:fldCharType="end"/>
            </w:r>
          </w:hyperlink>
        </w:p>
        <w:p w14:paraId="0AA526DD" w14:textId="577B3C6E" w:rsidR="00E11BC6" w:rsidRDefault="00E11BC6">
          <w:pPr>
            <w:pStyle w:val="TOC1"/>
            <w:tabs>
              <w:tab w:val="right" w:leader="dot" w:pos="9592"/>
            </w:tabs>
            <w:rPr>
              <w:b w:val="0"/>
              <w:noProof/>
              <w:color w:val="auto"/>
              <w:kern w:val="2"/>
              <w:sz w:val="24"/>
              <w:szCs w:val="24"/>
              <w:lang w:val="en-CA"/>
              <w14:ligatures w14:val="standardContextual"/>
            </w:rPr>
          </w:pPr>
          <w:hyperlink w:anchor="_Toc167227510" w:history="1">
            <w:r w:rsidRPr="003F7EA1">
              <w:rPr>
                <w:rStyle w:val="Hyperlink"/>
                <w:noProof/>
              </w:rPr>
              <w:t>Page Panier</w:t>
            </w:r>
            <w:r>
              <w:rPr>
                <w:noProof/>
                <w:webHidden/>
              </w:rPr>
              <w:tab/>
            </w:r>
            <w:r>
              <w:rPr>
                <w:noProof/>
                <w:webHidden/>
              </w:rPr>
              <w:fldChar w:fldCharType="begin"/>
            </w:r>
            <w:r>
              <w:rPr>
                <w:noProof/>
                <w:webHidden/>
              </w:rPr>
              <w:instrText xml:space="preserve"> PAGEREF _Toc167227510 \h </w:instrText>
            </w:r>
            <w:r>
              <w:rPr>
                <w:noProof/>
                <w:webHidden/>
              </w:rPr>
            </w:r>
            <w:r>
              <w:rPr>
                <w:noProof/>
                <w:webHidden/>
              </w:rPr>
              <w:fldChar w:fldCharType="separate"/>
            </w:r>
            <w:r>
              <w:rPr>
                <w:noProof/>
                <w:webHidden/>
              </w:rPr>
              <w:t>19</w:t>
            </w:r>
            <w:r>
              <w:rPr>
                <w:noProof/>
                <w:webHidden/>
              </w:rPr>
              <w:fldChar w:fldCharType="end"/>
            </w:r>
          </w:hyperlink>
        </w:p>
        <w:p w14:paraId="7CD0951E" w14:textId="68BD6684" w:rsidR="00E11BC6" w:rsidRDefault="00E11BC6">
          <w:pPr>
            <w:pStyle w:val="TOC1"/>
            <w:tabs>
              <w:tab w:val="right" w:leader="dot" w:pos="9592"/>
            </w:tabs>
            <w:rPr>
              <w:b w:val="0"/>
              <w:noProof/>
              <w:color w:val="auto"/>
              <w:kern w:val="2"/>
              <w:sz w:val="24"/>
              <w:szCs w:val="24"/>
              <w:lang w:val="en-CA"/>
              <w14:ligatures w14:val="standardContextual"/>
            </w:rPr>
          </w:pPr>
          <w:hyperlink w:anchor="_Toc167227511" w:history="1">
            <w:r w:rsidRPr="003F7EA1">
              <w:rPr>
                <w:rStyle w:val="Hyperlink"/>
                <w:noProof/>
              </w:rPr>
              <w:t>Page facturation</w:t>
            </w:r>
            <w:r>
              <w:rPr>
                <w:noProof/>
                <w:webHidden/>
              </w:rPr>
              <w:tab/>
            </w:r>
            <w:r>
              <w:rPr>
                <w:noProof/>
                <w:webHidden/>
              </w:rPr>
              <w:fldChar w:fldCharType="begin"/>
            </w:r>
            <w:r>
              <w:rPr>
                <w:noProof/>
                <w:webHidden/>
              </w:rPr>
              <w:instrText xml:space="preserve"> PAGEREF _Toc167227511 \h </w:instrText>
            </w:r>
            <w:r>
              <w:rPr>
                <w:noProof/>
                <w:webHidden/>
              </w:rPr>
            </w:r>
            <w:r>
              <w:rPr>
                <w:noProof/>
                <w:webHidden/>
              </w:rPr>
              <w:fldChar w:fldCharType="separate"/>
            </w:r>
            <w:r>
              <w:rPr>
                <w:noProof/>
                <w:webHidden/>
              </w:rPr>
              <w:t>20</w:t>
            </w:r>
            <w:r>
              <w:rPr>
                <w:noProof/>
                <w:webHidden/>
              </w:rPr>
              <w:fldChar w:fldCharType="end"/>
            </w:r>
          </w:hyperlink>
        </w:p>
        <w:p w14:paraId="68F59FE0" w14:textId="1D70EEAB" w:rsidR="00E11BC6" w:rsidRDefault="00E11BC6">
          <w:pPr>
            <w:pStyle w:val="TOC1"/>
            <w:tabs>
              <w:tab w:val="right" w:leader="dot" w:pos="9592"/>
            </w:tabs>
            <w:rPr>
              <w:b w:val="0"/>
              <w:noProof/>
              <w:color w:val="auto"/>
              <w:kern w:val="2"/>
              <w:sz w:val="24"/>
              <w:szCs w:val="24"/>
              <w:lang w:val="en-CA"/>
              <w14:ligatures w14:val="standardContextual"/>
            </w:rPr>
          </w:pPr>
          <w:hyperlink w:anchor="_Toc167227512" w:history="1">
            <w:r w:rsidRPr="003F7EA1">
              <w:rPr>
                <w:rStyle w:val="Hyperlink"/>
                <w:noProof/>
              </w:rPr>
              <w:t>Site PayPal</w:t>
            </w:r>
            <w:r>
              <w:rPr>
                <w:noProof/>
                <w:webHidden/>
              </w:rPr>
              <w:tab/>
            </w:r>
            <w:r>
              <w:rPr>
                <w:noProof/>
                <w:webHidden/>
              </w:rPr>
              <w:fldChar w:fldCharType="begin"/>
            </w:r>
            <w:r>
              <w:rPr>
                <w:noProof/>
                <w:webHidden/>
              </w:rPr>
              <w:instrText xml:space="preserve"> PAGEREF _Toc167227512 \h </w:instrText>
            </w:r>
            <w:r>
              <w:rPr>
                <w:noProof/>
                <w:webHidden/>
              </w:rPr>
            </w:r>
            <w:r>
              <w:rPr>
                <w:noProof/>
                <w:webHidden/>
              </w:rPr>
              <w:fldChar w:fldCharType="separate"/>
            </w:r>
            <w:r>
              <w:rPr>
                <w:noProof/>
                <w:webHidden/>
              </w:rPr>
              <w:t>21</w:t>
            </w:r>
            <w:r>
              <w:rPr>
                <w:noProof/>
                <w:webHidden/>
              </w:rPr>
              <w:fldChar w:fldCharType="end"/>
            </w:r>
          </w:hyperlink>
        </w:p>
        <w:p w14:paraId="27ECACF0" w14:textId="32033782" w:rsidR="00002AB5" w:rsidRDefault="001C7586" w:rsidP="006D6D68">
          <w:r>
            <w:rPr>
              <w:bCs/>
            </w:rPr>
            <w:fldChar w:fldCharType="end"/>
          </w:r>
        </w:p>
      </w:sdtContent>
    </w:sdt>
    <w:p w14:paraId="045393D8" w14:textId="77777777" w:rsidR="006D6D68" w:rsidRDefault="006D6D68">
      <w:pPr>
        <w:spacing w:after="200"/>
        <w:rPr>
          <w:rFonts w:asciiTheme="majorHAnsi" w:eastAsiaTheme="majorEastAsia" w:hAnsiTheme="majorHAnsi" w:cstheme="majorBidi"/>
          <w:color w:val="061F57" w:themeColor="text2" w:themeShade="BF"/>
          <w:kern w:val="28"/>
          <w:sz w:val="52"/>
          <w:szCs w:val="32"/>
        </w:rPr>
      </w:pPr>
      <w:r>
        <w:br w:type="page"/>
      </w:r>
    </w:p>
    <w:p w14:paraId="09A4F18E" w14:textId="1F225CEC" w:rsidR="0087605E" w:rsidRDefault="00956550" w:rsidP="00A33A81">
      <w:pPr>
        <w:pStyle w:val="Heading1"/>
      </w:pPr>
      <w:bookmarkStart w:id="0" w:name="_Toc167227489"/>
      <w:r>
        <w:lastRenderedPageBreak/>
        <w:t>Page d’accue</w:t>
      </w:r>
      <w:r w:rsidR="00A33A81">
        <w:t>il</w:t>
      </w:r>
      <w:bookmarkEnd w:id="0"/>
    </w:p>
    <w:p w14:paraId="5AD277EF" w14:textId="597A5B97" w:rsidR="001A1E24" w:rsidRDefault="00854BB8" w:rsidP="00AA3BF4">
      <w:r>
        <w:t>Voici la pre</w:t>
      </w:r>
      <w:r w:rsidR="00151A7E">
        <w:t>mière pag</w:t>
      </w:r>
      <w:r w:rsidR="0061493A">
        <w:t xml:space="preserve">e </w:t>
      </w:r>
      <w:r w:rsidR="00B42052">
        <w:t xml:space="preserve">qui affiche lorsqu’un utilisateur accède </w:t>
      </w:r>
      <w:r w:rsidR="00166F82">
        <w:t xml:space="preserve">au site </w:t>
      </w:r>
      <w:r w:rsidR="003161D7">
        <w:t>internet</w:t>
      </w:r>
      <w:r w:rsidR="00760E1E">
        <w:t>, la page d’accueil.</w:t>
      </w:r>
      <w:r w:rsidR="009803EB">
        <w:t xml:space="preserve"> Cette page sert à</w:t>
      </w:r>
      <w:r w:rsidR="00024905">
        <w:t xml:space="preserve"> </w:t>
      </w:r>
      <w:r w:rsidR="00FE3C13">
        <w:t xml:space="preserve">rediriger l’utilisateur vers </w:t>
      </w:r>
      <w:r w:rsidR="0068448E">
        <w:t>la page principale via plusieurs accès selon le ca</w:t>
      </w:r>
      <w:r w:rsidR="00611E70">
        <w:t xml:space="preserve">s </w:t>
      </w:r>
      <w:r w:rsidR="00D26A0E">
        <w:t>de l’utilisateur.</w:t>
      </w:r>
    </w:p>
    <w:p w14:paraId="01335A7F" w14:textId="0E4F7491" w:rsidR="00920B64" w:rsidRDefault="006505F8" w:rsidP="00AA3BF4">
      <w:r>
        <w:rPr>
          <w:noProof/>
        </w:rPr>
        <mc:AlternateContent>
          <mc:Choice Requires="wps">
            <w:drawing>
              <wp:anchor distT="0" distB="0" distL="114300" distR="114300" simplePos="0" relativeHeight="251658246" behindDoc="0" locked="0" layoutInCell="1" allowOverlap="1" wp14:anchorId="37FA8208" wp14:editId="0AD5D987">
                <wp:simplePos x="0" y="0"/>
                <wp:positionH relativeFrom="column">
                  <wp:posOffset>3734681</wp:posOffset>
                </wp:positionH>
                <wp:positionV relativeFrom="paragraph">
                  <wp:posOffset>2083540</wp:posOffset>
                </wp:positionV>
                <wp:extent cx="1268735" cy="1748790"/>
                <wp:effectExtent l="25400" t="12700" r="1270" b="67310"/>
                <wp:wrapNone/>
                <wp:docPr id="1234807319" name="Connecteur : en angle 26"/>
                <wp:cNvGraphicFramePr/>
                <a:graphic xmlns:a="http://schemas.openxmlformats.org/drawingml/2006/main">
                  <a:graphicData uri="http://schemas.microsoft.com/office/word/2010/wordprocessingShape">
                    <wps:wsp>
                      <wps:cNvCnPr/>
                      <wps:spPr>
                        <a:xfrm flipH="1">
                          <a:off x="0" y="0"/>
                          <a:ext cx="1268735" cy="174879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type id="_x0000_t34" coordsize="21600,21600" o:oned="t" filled="f" o:spt="34" adj="10800" path="m,l@0,0@0,21600,21600,21600e" w14:anchorId="23356CA7">
                <v:stroke joinstyle="miter"/>
                <v:formulas>
                  <v:f eqn="val #0"/>
                </v:formulas>
                <v:path fillok="f" arrowok="t" o:connecttype="none"/>
                <v:handles>
                  <v:h position="#0,center"/>
                </v:handles>
                <o:lock v:ext="edit" shapetype="t"/>
              </v:shapetype>
              <v:shape id="Connecteur : en angle 26" style="position:absolute;margin-left:294.05pt;margin-top:164.05pt;width:99.9pt;height:137.7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">
                <v:stroke endarrow="block"/>
              </v:shape>
            </w:pict>
          </mc:Fallback>
        </mc:AlternateContent>
      </w:r>
      <w:r w:rsidR="00D32D16">
        <w:rPr>
          <w:noProof/>
        </w:rPr>
        <mc:AlternateContent>
          <mc:Choice Requires="wps">
            <w:drawing>
              <wp:anchor distT="0" distB="0" distL="114300" distR="114300" simplePos="0" relativeHeight="251658250" behindDoc="0" locked="0" layoutInCell="1" allowOverlap="1" wp14:anchorId="55A99521" wp14:editId="2778B64D">
                <wp:simplePos x="0" y="0"/>
                <wp:positionH relativeFrom="column">
                  <wp:posOffset>6755130</wp:posOffset>
                </wp:positionH>
                <wp:positionV relativeFrom="paragraph">
                  <wp:posOffset>3062605</wp:posOffset>
                </wp:positionV>
                <wp:extent cx="7620" cy="3859530"/>
                <wp:effectExtent l="19050" t="19050" r="30480" b="26670"/>
                <wp:wrapNone/>
                <wp:docPr id="1038031136" name="Connecteur droit 28"/>
                <wp:cNvGraphicFramePr/>
                <a:graphic xmlns:a="http://schemas.openxmlformats.org/drawingml/2006/main">
                  <a:graphicData uri="http://schemas.microsoft.com/office/word/2010/wordprocessingShape">
                    <wps:wsp>
                      <wps:cNvCnPr/>
                      <wps:spPr>
                        <a:xfrm flipH="1">
                          <a:off x="0" y="0"/>
                          <a:ext cx="7620" cy="3859530"/>
                        </a:xfrm>
                        <a:prstGeom prst="line">
                          <a:avLst/>
                        </a:prstGeom>
                        <a:noFill/>
                        <a:ln w="28575">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line id="Connecteur droit 28"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from="531.9pt,241.15pt" to="532.5pt,545.05pt" w14:anchorId="08E5DA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"/>
            </w:pict>
          </mc:Fallback>
        </mc:AlternateContent>
      </w:r>
      <w:r w:rsidR="00D32D16">
        <w:rPr>
          <w:noProof/>
        </w:rPr>
        <mc:AlternateContent>
          <mc:Choice Requires="wps">
            <w:drawing>
              <wp:anchor distT="0" distB="0" distL="114300" distR="114300" simplePos="0" relativeHeight="251658249" behindDoc="0" locked="0" layoutInCell="1" allowOverlap="1" wp14:anchorId="2CBF5DB4" wp14:editId="61AC55D1">
                <wp:simplePos x="0" y="0"/>
                <wp:positionH relativeFrom="column">
                  <wp:posOffset>6195060</wp:posOffset>
                </wp:positionH>
                <wp:positionV relativeFrom="paragraph">
                  <wp:posOffset>3062605</wp:posOffset>
                </wp:positionV>
                <wp:extent cx="563880" cy="11430"/>
                <wp:effectExtent l="19050" t="19050" r="26670" b="26670"/>
                <wp:wrapNone/>
                <wp:docPr id="429502878" name="Connecteur droit 28"/>
                <wp:cNvGraphicFramePr/>
                <a:graphic xmlns:a="http://schemas.openxmlformats.org/drawingml/2006/main">
                  <a:graphicData uri="http://schemas.microsoft.com/office/word/2010/wordprocessingShape">
                    <wps:wsp>
                      <wps:cNvCnPr/>
                      <wps:spPr>
                        <a:xfrm>
                          <a:off x="0" y="0"/>
                          <a:ext cx="563880" cy="11430"/>
                        </a:xfrm>
                        <a:prstGeom prst="line">
                          <a:avLst/>
                        </a:prstGeom>
                        <a:noFill/>
                        <a:ln w="28575">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line id="Connecteur droit 28"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from="487.8pt,241.15pt" to="532.2pt,242.05pt" w14:anchorId="4F6A37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"/>
            </w:pict>
          </mc:Fallback>
        </mc:AlternateContent>
      </w:r>
      <w:r w:rsidR="005D32D7">
        <w:rPr>
          <w:noProof/>
        </w:rPr>
        <mc:AlternateContent>
          <mc:Choice Requires="wps">
            <w:drawing>
              <wp:anchor distT="0" distB="0" distL="114300" distR="114300" simplePos="0" relativeHeight="251658248" behindDoc="0" locked="0" layoutInCell="1" allowOverlap="1" wp14:anchorId="41B07F59" wp14:editId="65B90246">
                <wp:simplePos x="0" y="0"/>
                <wp:positionH relativeFrom="column">
                  <wp:posOffset>6576060</wp:posOffset>
                </wp:positionH>
                <wp:positionV relativeFrom="paragraph">
                  <wp:posOffset>2559686</wp:posOffset>
                </wp:positionV>
                <wp:extent cx="22860" cy="2945130"/>
                <wp:effectExtent l="19050" t="19050" r="34290" b="26670"/>
                <wp:wrapNone/>
                <wp:docPr id="1608698617" name="Connecteur droit 28"/>
                <wp:cNvGraphicFramePr/>
                <a:graphic xmlns:a="http://schemas.openxmlformats.org/drawingml/2006/main">
                  <a:graphicData uri="http://schemas.microsoft.com/office/word/2010/wordprocessingShape">
                    <wps:wsp>
                      <wps:cNvCnPr/>
                      <wps:spPr>
                        <a:xfrm flipH="1">
                          <a:off x="0" y="0"/>
                          <a:ext cx="22860" cy="29451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line id="Connecteur droit 28"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from="517.8pt,201.55pt" to="519.6pt,433.45pt" w14:anchorId="391BDA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"/>
            </w:pict>
          </mc:Fallback>
        </mc:AlternateContent>
      </w:r>
      <w:r w:rsidR="002C1510">
        <w:rPr>
          <w:noProof/>
        </w:rPr>
        <mc:AlternateContent>
          <mc:Choice Requires="wps">
            <w:drawing>
              <wp:anchor distT="0" distB="0" distL="114300" distR="114300" simplePos="0" relativeHeight="251658247" behindDoc="0" locked="0" layoutInCell="1" allowOverlap="1" wp14:anchorId="44FA03A1" wp14:editId="588D0E07">
                <wp:simplePos x="0" y="0"/>
                <wp:positionH relativeFrom="column">
                  <wp:posOffset>6210300</wp:posOffset>
                </wp:positionH>
                <wp:positionV relativeFrom="paragraph">
                  <wp:posOffset>2563495</wp:posOffset>
                </wp:positionV>
                <wp:extent cx="396240" cy="0"/>
                <wp:effectExtent l="0" t="19050" r="22860" b="19050"/>
                <wp:wrapNone/>
                <wp:docPr id="1146889926" name="Connecteur droit 28"/>
                <wp:cNvGraphicFramePr/>
                <a:graphic xmlns:a="http://schemas.openxmlformats.org/drawingml/2006/main">
                  <a:graphicData uri="http://schemas.microsoft.com/office/word/2010/wordprocessingShape">
                    <wps:wsp>
                      <wps:cNvCnPr/>
                      <wps:spPr>
                        <a:xfrm>
                          <a:off x="0" y="0"/>
                          <a:ext cx="3962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line id="Connecteur droit 28" style="position:absolute;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from="489pt,201.85pt" to="520.2pt,201.85pt" w14:anchorId="0E758D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"/>
            </w:pict>
          </mc:Fallback>
        </mc:AlternateContent>
      </w:r>
      <w:r w:rsidR="00984DE9">
        <w:rPr>
          <w:noProof/>
        </w:rPr>
        <mc:AlternateContent>
          <mc:Choice Requires="wps">
            <w:drawing>
              <wp:anchor distT="0" distB="0" distL="114300" distR="114300" simplePos="0" relativeHeight="251658245" behindDoc="0" locked="0" layoutInCell="1" allowOverlap="1" wp14:anchorId="045508A4" wp14:editId="4DE45B42">
                <wp:simplePos x="0" y="0"/>
                <wp:positionH relativeFrom="column">
                  <wp:posOffset>4998720</wp:posOffset>
                </wp:positionH>
                <wp:positionV relativeFrom="paragraph">
                  <wp:posOffset>2845435</wp:posOffset>
                </wp:positionV>
                <wp:extent cx="1203960" cy="434340"/>
                <wp:effectExtent l="0" t="0" r="15240" b="22860"/>
                <wp:wrapNone/>
                <wp:docPr id="799090536" name="Rectangle 25"/>
                <wp:cNvGraphicFramePr/>
                <a:graphic xmlns:a="http://schemas.openxmlformats.org/drawingml/2006/main">
                  <a:graphicData uri="http://schemas.microsoft.com/office/word/2010/wordprocessingShape">
                    <wps:wsp>
                      <wps:cNvSpPr/>
                      <wps:spPr>
                        <a:xfrm>
                          <a:off x="0" y="0"/>
                          <a:ext cx="1203960" cy="4343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25" style="position:absolute;margin-left:393.6pt;margin-top:224.05pt;width:94.8pt;height:34.2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CE4CA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"/>
            </w:pict>
          </mc:Fallback>
        </mc:AlternateContent>
      </w:r>
      <w:r w:rsidR="00984DE9">
        <w:rPr>
          <w:noProof/>
        </w:rPr>
        <mc:AlternateContent>
          <mc:Choice Requires="wps">
            <w:drawing>
              <wp:anchor distT="0" distB="0" distL="114300" distR="114300" simplePos="0" relativeHeight="251658244" behindDoc="0" locked="0" layoutInCell="1" allowOverlap="1" wp14:anchorId="2D0527EA" wp14:editId="4BC41AA1">
                <wp:simplePos x="0" y="0"/>
                <wp:positionH relativeFrom="column">
                  <wp:posOffset>5006340</wp:posOffset>
                </wp:positionH>
                <wp:positionV relativeFrom="paragraph">
                  <wp:posOffset>2350135</wp:posOffset>
                </wp:positionV>
                <wp:extent cx="1203960" cy="434340"/>
                <wp:effectExtent l="0" t="0" r="15240" b="22860"/>
                <wp:wrapNone/>
                <wp:docPr id="1131720529" name="Rectangle 25"/>
                <wp:cNvGraphicFramePr/>
                <a:graphic xmlns:a="http://schemas.openxmlformats.org/drawingml/2006/main">
                  <a:graphicData uri="http://schemas.microsoft.com/office/word/2010/wordprocessingShape">
                    <wps:wsp>
                      <wps:cNvSpPr/>
                      <wps:spPr>
                        <a:xfrm>
                          <a:off x="0" y="0"/>
                          <a:ext cx="1203960" cy="4343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25" style="position:absolute;margin-left:394.2pt;margin-top:185.05pt;width:94.8pt;height:34.2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4348FA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"/>
            </w:pict>
          </mc:Fallback>
        </mc:AlternateContent>
      </w:r>
      <w:r w:rsidR="00984DE9">
        <w:rPr>
          <w:noProof/>
        </w:rPr>
        <mc:AlternateContent>
          <mc:Choice Requires="wps">
            <w:drawing>
              <wp:anchor distT="0" distB="0" distL="114300" distR="114300" simplePos="0" relativeHeight="251658243" behindDoc="0" locked="0" layoutInCell="1" allowOverlap="1" wp14:anchorId="437983A3" wp14:editId="128A3D88">
                <wp:simplePos x="0" y="0"/>
                <wp:positionH relativeFrom="column">
                  <wp:posOffset>5006340</wp:posOffset>
                </wp:positionH>
                <wp:positionV relativeFrom="paragraph">
                  <wp:posOffset>1862455</wp:posOffset>
                </wp:positionV>
                <wp:extent cx="1203960" cy="434340"/>
                <wp:effectExtent l="0" t="0" r="15240" b="22860"/>
                <wp:wrapNone/>
                <wp:docPr id="1086442155" name="Rectangle 25"/>
                <wp:cNvGraphicFramePr/>
                <a:graphic xmlns:a="http://schemas.openxmlformats.org/drawingml/2006/main">
                  <a:graphicData uri="http://schemas.microsoft.com/office/word/2010/wordprocessingShape">
                    <wps:wsp>
                      <wps:cNvSpPr/>
                      <wps:spPr>
                        <a:xfrm>
                          <a:off x="0" y="0"/>
                          <a:ext cx="1203960" cy="434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25" style="position:absolute;margin-left:394.2pt;margin-top:146.65pt;width:94.8pt;height:34.2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49F047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"/>
            </w:pict>
          </mc:Fallback>
        </mc:AlternateContent>
      </w:r>
      <w:r w:rsidR="00783D41">
        <w:rPr>
          <w:noProof/>
        </w:rPr>
        <mc:AlternateContent>
          <mc:Choice Requires="wpi">
            <w:drawing>
              <wp:anchor distT="0" distB="0" distL="114300" distR="114300" simplePos="0" relativeHeight="251658242" behindDoc="0" locked="0" layoutInCell="1" allowOverlap="1" wp14:anchorId="1E83F87B" wp14:editId="4C6FC186">
                <wp:simplePos x="0" y="0"/>
                <wp:positionH relativeFrom="column">
                  <wp:posOffset>6485580</wp:posOffset>
                </wp:positionH>
                <wp:positionV relativeFrom="paragraph">
                  <wp:posOffset>1653535</wp:posOffset>
                </wp:positionV>
                <wp:extent cx="360" cy="360"/>
                <wp:effectExtent l="0" t="0" r="0" b="0"/>
                <wp:wrapNone/>
                <wp:docPr id="1631177351" name="Encre 1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11002787">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Encre 11" style="position:absolute;margin-left:510.2pt;margin-top:129.7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">
                <v:imagedata o:title="" r:id="rId13"/>
              </v:shape>
            </w:pict>
          </mc:Fallback>
        </mc:AlternateContent>
      </w:r>
      <w:r w:rsidR="00FD70A5">
        <w:rPr>
          <w:noProof/>
        </w:rPr>
        <mc:AlternateContent>
          <mc:Choice Requires="wpi">
            <w:drawing>
              <wp:anchor distT="0" distB="0" distL="114300" distR="114300" simplePos="0" relativeHeight="251658241" behindDoc="0" locked="0" layoutInCell="1" allowOverlap="1" wp14:anchorId="4BE03451" wp14:editId="0780E072">
                <wp:simplePos x="0" y="0"/>
                <wp:positionH relativeFrom="column">
                  <wp:posOffset>8410860</wp:posOffset>
                </wp:positionH>
                <wp:positionV relativeFrom="paragraph">
                  <wp:posOffset>3106495</wp:posOffset>
                </wp:positionV>
                <wp:extent cx="9360" cy="107640"/>
                <wp:effectExtent l="38100" t="38100" r="48260" b="45085"/>
                <wp:wrapNone/>
                <wp:docPr id="809943572" name="Encre 4"/>
                <wp:cNvGraphicFramePr/>
                <a:graphic xmlns:a="http://schemas.openxmlformats.org/drawingml/2006/main">
                  <a:graphicData uri="http://schemas.microsoft.com/office/word/2010/wordprocessingInk">
                    <w14:contentPart bwMode="auto" r:id="rId14">
                      <w14:nvContentPartPr>
                        <w14:cNvContentPartPr/>
                      </w14:nvContentPartPr>
                      <w14:xfrm>
                        <a:off x="0" y="0"/>
                        <a:ext cx="9360" cy="107640"/>
                      </w14:xfrm>
                    </w14:contentPart>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Encre 4" style="position:absolute;margin-left:661.75pt;margin-top:244.1pt;width:1.8pt;height:9.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" w14:anchorId="3DD5CE5D">
                <v:imagedata o:title="" r:id="rId15"/>
              </v:shape>
            </w:pict>
          </mc:Fallback>
        </mc:AlternateContent>
      </w:r>
      <w:r w:rsidR="00FD70A5">
        <w:rPr>
          <w:noProof/>
        </w:rPr>
        <mc:AlternateContent>
          <mc:Choice Requires="wpi">
            <w:drawing>
              <wp:anchor distT="0" distB="0" distL="114300" distR="114300" simplePos="0" relativeHeight="251658240" behindDoc="0" locked="0" layoutInCell="1" allowOverlap="1" wp14:anchorId="2BC618EA" wp14:editId="7BC19C7B">
                <wp:simplePos x="0" y="0"/>
                <wp:positionH relativeFrom="column">
                  <wp:posOffset>7968420</wp:posOffset>
                </wp:positionH>
                <wp:positionV relativeFrom="paragraph">
                  <wp:posOffset>2692135</wp:posOffset>
                </wp:positionV>
                <wp:extent cx="3240" cy="9000"/>
                <wp:effectExtent l="38100" t="38100" r="34925" b="48260"/>
                <wp:wrapNone/>
                <wp:docPr id="1313045898" name="Encre 3"/>
                <wp:cNvGraphicFramePr/>
                <a:graphic xmlns:a="http://schemas.openxmlformats.org/drawingml/2006/main">
                  <a:graphicData uri="http://schemas.microsoft.com/office/word/2010/wordprocessingInk">
                    <w14:contentPart bwMode="auto" r:id="rId16">
                      <w14:nvContentPartPr>
                        <w14:cNvContentPartPr/>
                      </w14:nvContentPartPr>
                      <w14:xfrm>
                        <a:off x="0" y="0"/>
                        <a:ext cx="3240" cy="9000"/>
                      </w14:xfrm>
                    </w14:contentPart>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Encre 3" style="position:absolute;margin-left:626.95pt;margin-top:211.5pt;width:1.2pt;height:1.6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" w14:anchorId="4DE90F17">
                <v:imagedata o:title="" r:id="rId17"/>
              </v:shape>
            </w:pict>
          </mc:Fallback>
        </mc:AlternateContent>
      </w:r>
      <w:r w:rsidR="000726D0">
        <w:rPr>
          <w:noProof/>
        </w:rPr>
        <w:drawing>
          <wp:inline distT="0" distB="0" distL="0" distR="0" wp14:anchorId="44BB7773" wp14:editId="430201B0">
            <wp:extent cx="6385429" cy="3637647"/>
            <wp:effectExtent l="0" t="0" r="0" b="1270"/>
            <wp:docPr id="10018168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4581" cy="3642861"/>
                    </a:xfrm>
                    <a:prstGeom prst="rect">
                      <a:avLst/>
                    </a:prstGeom>
                    <a:noFill/>
                  </pic:spPr>
                </pic:pic>
              </a:graphicData>
            </a:graphic>
          </wp:inline>
        </w:drawing>
      </w:r>
    </w:p>
    <w:p w14:paraId="3B7930D2" w14:textId="2C07494A" w:rsidR="00920B64" w:rsidRDefault="00A02F6C" w:rsidP="00920B64">
      <w:pPr>
        <w:pStyle w:val="Heading2"/>
      </w:pPr>
      <w:bookmarkStart w:id="1" w:name="_Toc167227490"/>
      <w:r>
        <w:t>Le bouton « </w:t>
      </w:r>
      <w:r w:rsidR="006505F8">
        <w:rPr>
          <w:bCs/>
        </w:rPr>
        <w:t xml:space="preserve">S’inscrire dès aujourd’hui </w:t>
      </w:r>
      <w:r>
        <w:t>»</w:t>
      </w:r>
      <w:bookmarkEnd w:id="1"/>
    </w:p>
    <w:p w14:paraId="0C5D0198" w14:textId="227335ED" w:rsidR="00AE15C3" w:rsidRDefault="002A1206" w:rsidP="002A1206">
      <w:pPr>
        <w:rPr>
          <w:b w:val="0"/>
          <w:bCs/>
        </w:rPr>
      </w:pPr>
      <w:r>
        <w:rPr>
          <w:b w:val="0"/>
          <w:bCs/>
        </w:rPr>
        <w:t>Dans le cas où l’usager est un nouve</w:t>
      </w:r>
      <w:r w:rsidR="003D332A">
        <w:rPr>
          <w:b w:val="0"/>
          <w:bCs/>
        </w:rPr>
        <w:t xml:space="preserve">l </w:t>
      </w:r>
      <w:r w:rsidR="00233006">
        <w:rPr>
          <w:b w:val="0"/>
          <w:bCs/>
        </w:rPr>
        <w:t>arrivant n’ayant aucun compte chez Tech2Buy</w:t>
      </w:r>
      <w:r w:rsidR="002E40EE">
        <w:rPr>
          <w:b w:val="0"/>
          <w:bCs/>
        </w:rPr>
        <w:t xml:space="preserve"> et </w:t>
      </w:r>
      <w:r w:rsidR="00F703E9">
        <w:rPr>
          <w:b w:val="0"/>
          <w:bCs/>
        </w:rPr>
        <w:t>ayant le désir de profiter pleinement des fonctionnalités du sites,</w:t>
      </w:r>
      <w:r w:rsidR="003D7101">
        <w:rPr>
          <w:b w:val="0"/>
          <w:bCs/>
        </w:rPr>
        <w:t xml:space="preserve"> l’usager est invité à se créer un compte via le bouton </w:t>
      </w:r>
      <w:r w:rsidR="00306B4E">
        <w:rPr>
          <w:b w:val="0"/>
          <w:bCs/>
        </w:rPr>
        <w:t>« S’inscrire dès aujourd’hui</w:t>
      </w:r>
      <w:r w:rsidR="003166CF">
        <w:rPr>
          <w:b w:val="0"/>
          <w:bCs/>
        </w:rPr>
        <w:t xml:space="preserve"> ». En cliquant sur ce bouton, </w:t>
      </w:r>
      <w:r w:rsidR="00883F60">
        <w:rPr>
          <w:b w:val="0"/>
          <w:bCs/>
        </w:rPr>
        <w:t>l’usager sera redirigé</w:t>
      </w:r>
      <w:r w:rsidR="003166CF">
        <w:rPr>
          <w:b w:val="0"/>
          <w:bCs/>
        </w:rPr>
        <w:t xml:space="preserve"> vers </w:t>
      </w:r>
      <w:r w:rsidR="002C1510">
        <w:rPr>
          <w:b w:val="0"/>
          <w:bCs/>
        </w:rPr>
        <w:t>la page d’inscription avec le formulaire.</w:t>
      </w:r>
    </w:p>
    <w:p w14:paraId="0D813063" w14:textId="77777777" w:rsidR="005D32D7" w:rsidRDefault="005D32D7" w:rsidP="002A1206">
      <w:pPr>
        <w:rPr>
          <w:b w:val="0"/>
          <w:bCs/>
        </w:rPr>
      </w:pPr>
    </w:p>
    <w:bookmarkStart w:id="2" w:name="_Toc167227491"/>
    <w:p w14:paraId="0C4C11F0" w14:textId="218DADC0" w:rsidR="00B03DEC" w:rsidRDefault="004D6410" w:rsidP="00AE15C3">
      <w:pPr>
        <w:pStyle w:val="Heading2"/>
      </w:pPr>
      <w:r>
        <w:rPr>
          <w:noProof/>
        </w:rPr>
        <mc:AlternateContent>
          <mc:Choice Requires="wps">
            <w:drawing>
              <wp:anchor distT="0" distB="0" distL="114300" distR="114300" simplePos="0" relativeHeight="251658251" behindDoc="0" locked="0" layoutInCell="1" allowOverlap="1" wp14:anchorId="5BA7BDAD" wp14:editId="1125649A">
                <wp:simplePos x="0" y="0"/>
                <wp:positionH relativeFrom="column">
                  <wp:posOffset>2537460</wp:posOffset>
                </wp:positionH>
                <wp:positionV relativeFrom="paragraph">
                  <wp:posOffset>155575</wp:posOffset>
                </wp:positionV>
                <wp:extent cx="4061460" cy="7620"/>
                <wp:effectExtent l="0" t="76200" r="0" b="87630"/>
                <wp:wrapNone/>
                <wp:docPr id="423306836" name="Connecteur droit avec flèche 31"/>
                <wp:cNvGraphicFramePr/>
                <a:graphic xmlns:a="http://schemas.openxmlformats.org/drawingml/2006/main">
                  <a:graphicData uri="http://schemas.microsoft.com/office/word/2010/wordprocessingShape">
                    <wps:wsp>
                      <wps:cNvCnPr/>
                      <wps:spPr>
                        <a:xfrm flipH="1">
                          <a:off x="0" y="0"/>
                          <a:ext cx="4061460" cy="76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type id="_x0000_t32" coordsize="21600,21600" o:oned="t" filled="f" o:spt="32" path="m,l21600,21600e" w14:anchorId="4E27129B">
                <v:path fillok="f" arrowok="t" o:connecttype="none"/>
                <o:lock v:ext="edit" shapetype="t"/>
              </v:shapetype>
              <v:shape id="Connecteur droit avec flèche 31" style="position:absolute;margin-left:199.8pt;margin-top:12.25pt;width:319.8pt;height:.6pt;flip:x;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">
                <v:stroke endarrow="block"/>
              </v:shape>
            </w:pict>
          </mc:Fallback>
        </mc:AlternateContent>
      </w:r>
      <w:r w:rsidR="00AE15C3">
        <w:t>Le bouton « </w:t>
      </w:r>
      <w:r w:rsidR="006505F8">
        <w:t>S</w:t>
      </w:r>
      <w:r w:rsidR="00AE15C3">
        <w:t>e connecter</w:t>
      </w:r>
      <w:r w:rsidR="0003741D">
        <w:t> »</w:t>
      </w:r>
      <w:bookmarkEnd w:id="2"/>
    </w:p>
    <w:p w14:paraId="4BA7DE16" w14:textId="7D76DE5F" w:rsidR="005D32D7" w:rsidRDefault="00090ED2" w:rsidP="00B03DEC">
      <w:pPr>
        <w:rPr>
          <w:b w:val="0"/>
          <w:bCs/>
          <w:noProof/>
        </w:rPr>
      </w:pPr>
      <w:r>
        <w:rPr>
          <w:b w:val="0"/>
          <w:bCs/>
          <w:noProof/>
        </w:rPr>
        <w:t>Dan</w:t>
      </w:r>
      <w:r w:rsidR="00C83592">
        <w:rPr>
          <w:b w:val="0"/>
          <w:bCs/>
          <w:noProof/>
        </w:rPr>
        <w:t>s</w:t>
      </w:r>
      <w:r>
        <w:rPr>
          <w:b w:val="0"/>
          <w:bCs/>
          <w:noProof/>
        </w:rPr>
        <w:t xml:space="preserve"> le cas où l’usager </w:t>
      </w:r>
      <w:r w:rsidR="00510B3D">
        <w:rPr>
          <w:b w:val="0"/>
          <w:bCs/>
          <w:noProof/>
        </w:rPr>
        <w:t>possède déjà un compte chez Tech2Buy,</w:t>
      </w:r>
      <w:r w:rsidR="00BA5605">
        <w:rPr>
          <w:b w:val="0"/>
          <w:bCs/>
          <w:noProof/>
        </w:rPr>
        <w:t xml:space="preserve"> il est prié de s’authentifier via</w:t>
      </w:r>
      <w:r w:rsidR="00904475">
        <w:rPr>
          <w:b w:val="0"/>
          <w:bCs/>
          <w:noProof/>
        </w:rPr>
        <w:t xml:space="preserve"> le bouton se connecter</w:t>
      </w:r>
      <w:r w:rsidR="00C64301">
        <w:rPr>
          <w:b w:val="0"/>
          <w:bCs/>
          <w:noProof/>
        </w:rPr>
        <w:t xml:space="preserve">. En cliquant sur ce bouton, </w:t>
      </w:r>
      <w:r w:rsidR="00C324D3">
        <w:rPr>
          <w:b w:val="0"/>
          <w:bCs/>
          <w:noProof/>
        </w:rPr>
        <w:t>l’usager sera redirigé vers la page de connexion</w:t>
      </w:r>
      <w:r w:rsidR="003F6DEC">
        <w:rPr>
          <w:b w:val="0"/>
          <w:bCs/>
          <w:noProof/>
        </w:rPr>
        <w:t xml:space="preserve"> avec les champs pour s’authentifier</w:t>
      </w:r>
      <w:r w:rsidR="00857843">
        <w:rPr>
          <w:b w:val="0"/>
          <w:bCs/>
          <w:noProof/>
        </w:rPr>
        <w:t>.</w:t>
      </w:r>
    </w:p>
    <w:p w14:paraId="534DCD00" w14:textId="77777777" w:rsidR="005D32D7" w:rsidRDefault="005D32D7" w:rsidP="00B03DEC">
      <w:pPr>
        <w:rPr>
          <w:b w:val="0"/>
          <w:bCs/>
          <w:noProof/>
        </w:rPr>
      </w:pPr>
    </w:p>
    <w:bookmarkStart w:id="3" w:name="_Toc167227492"/>
    <w:p w14:paraId="0EB5B3FA" w14:textId="599533C9" w:rsidR="00FB61F1" w:rsidRDefault="00642C14" w:rsidP="007A4CEC">
      <w:pPr>
        <w:pStyle w:val="Heading2"/>
      </w:pPr>
      <w:r>
        <w:rPr>
          <w:noProof/>
        </w:rPr>
        <mc:AlternateContent>
          <mc:Choice Requires="wps">
            <w:drawing>
              <wp:anchor distT="0" distB="0" distL="114300" distR="114300" simplePos="0" relativeHeight="251658252" behindDoc="0" locked="0" layoutInCell="1" allowOverlap="1" wp14:anchorId="4BF08FF8" wp14:editId="2B0726E2">
                <wp:simplePos x="0" y="0"/>
                <wp:positionH relativeFrom="column">
                  <wp:posOffset>3836670</wp:posOffset>
                </wp:positionH>
                <wp:positionV relativeFrom="paragraph">
                  <wp:posOffset>135890</wp:posOffset>
                </wp:positionV>
                <wp:extent cx="2910840" cy="0"/>
                <wp:effectExtent l="19050" t="76200" r="0" b="76200"/>
                <wp:wrapNone/>
                <wp:docPr id="2134735095" name="Connecteur droit avec flèche 33"/>
                <wp:cNvGraphicFramePr/>
                <a:graphic xmlns:a="http://schemas.openxmlformats.org/drawingml/2006/main">
                  <a:graphicData uri="http://schemas.microsoft.com/office/word/2010/wordprocessingShape">
                    <wps:wsp>
                      <wps:cNvCnPr/>
                      <wps:spPr>
                        <a:xfrm flipH="1">
                          <a:off x="0" y="0"/>
                          <a:ext cx="291084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droit avec flèche 33" style="position:absolute;margin-left:302.1pt;margin-top:10.7pt;width:229.2pt;height:0;flip:x;z-index:25168384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" w14:anchorId="3A797A3C">
                <v:stroke endarrow="block"/>
              </v:shape>
            </w:pict>
          </mc:Fallback>
        </mc:AlternateContent>
      </w:r>
      <w:r w:rsidR="007A4CEC">
        <w:t>Le bouton « Accéder sa</w:t>
      </w:r>
      <w:r w:rsidR="00D2475F">
        <w:t>ns se connecter »</w:t>
      </w:r>
      <w:bookmarkEnd w:id="3"/>
    </w:p>
    <w:p w14:paraId="712B9C86" w14:textId="4711CFA2" w:rsidR="00CB3561" w:rsidRPr="00031631" w:rsidRDefault="008C47AA" w:rsidP="00031631">
      <w:pPr>
        <w:rPr>
          <w:b w:val="0"/>
          <w:bCs/>
        </w:rPr>
      </w:pPr>
      <w:r>
        <w:rPr>
          <w:b w:val="0"/>
          <w:bCs/>
        </w:rPr>
        <w:t>Dans le ca</w:t>
      </w:r>
      <w:r w:rsidR="00CE06C9">
        <w:rPr>
          <w:b w:val="0"/>
          <w:bCs/>
        </w:rPr>
        <w:t xml:space="preserve">s où l’usager ne possède pas de compte chez </w:t>
      </w:r>
      <w:r w:rsidR="00B812F1">
        <w:rPr>
          <w:b w:val="0"/>
          <w:bCs/>
        </w:rPr>
        <w:t>Tech2Buy mais souhaite tout de même jeter un coup d’œil au catalogue, il est prié de cliquer sur ce bouton.</w:t>
      </w:r>
    </w:p>
    <w:p w14:paraId="38924F04" w14:textId="77777777" w:rsidR="004165B6" w:rsidRDefault="00CB3561" w:rsidP="004165B6">
      <w:pPr>
        <w:pStyle w:val="Heading1"/>
      </w:pPr>
      <w:r>
        <w:br w:type="page"/>
      </w:r>
      <w:bookmarkStart w:id="4" w:name="_Toc167227493"/>
      <w:r w:rsidR="004165B6">
        <w:lastRenderedPageBreak/>
        <w:t>Page d’inscription</w:t>
      </w:r>
      <w:bookmarkEnd w:id="4"/>
    </w:p>
    <w:p w14:paraId="5FEE0E17" w14:textId="77777777" w:rsidR="004165B6" w:rsidRDefault="004165B6" w:rsidP="004165B6">
      <w:r>
        <w:t>Voici la page qui permet à l’utilisateur de se créer un compte chez Tech2Buy</w:t>
      </w:r>
      <w:r w:rsidRPr="001C6C61">
        <w:rPr>
          <w:noProof/>
        </w:rPr>
        <w:drawing>
          <wp:inline distT="0" distB="0" distL="0" distR="0" wp14:anchorId="5D1A02BE" wp14:editId="49E811A8">
            <wp:extent cx="6097270" cy="3466465"/>
            <wp:effectExtent l="0" t="0" r="0" b="635"/>
            <wp:docPr id="1030854280" name="Image 1" descr="Une image contenant texte, capture d’écran, diagramm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4280" name="Image 1" descr="Une image contenant texte, capture d’écran, diagramme, Système d’exploitation&#10;&#10;Description générée automatiquement"/>
                    <pic:cNvPicPr/>
                  </pic:nvPicPr>
                  <pic:blipFill>
                    <a:blip r:embed="rId19"/>
                    <a:stretch>
                      <a:fillRect/>
                    </a:stretch>
                  </pic:blipFill>
                  <pic:spPr>
                    <a:xfrm>
                      <a:off x="0" y="0"/>
                      <a:ext cx="6097270" cy="3466465"/>
                    </a:xfrm>
                    <a:prstGeom prst="rect">
                      <a:avLst/>
                    </a:prstGeom>
                  </pic:spPr>
                </pic:pic>
              </a:graphicData>
            </a:graphic>
          </wp:inline>
        </w:drawing>
      </w:r>
    </w:p>
    <w:p w14:paraId="4A9F66B1" w14:textId="77777777" w:rsidR="004165B6" w:rsidRDefault="004165B6" w:rsidP="004165B6">
      <w:pPr>
        <w:pStyle w:val="Heading2"/>
      </w:pPr>
      <w:bookmarkStart w:id="5" w:name="_Toc167227494"/>
      <w:r>
        <w:rPr>
          <w:noProof/>
        </w:rPr>
        <mc:AlternateContent>
          <mc:Choice Requires="wps">
            <w:drawing>
              <wp:anchor distT="0" distB="0" distL="114300" distR="114300" simplePos="0" relativeHeight="251658253" behindDoc="0" locked="0" layoutInCell="1" allowOverlap="1" wp14:anchorId="66FA43AE" wp14:editId="2A034866">
                <wp:simplePos x="0" y="0"/>
                <wp:positionH relativeFrom="column">
                  <wp:posOffset>3322320</wp:posOffset>
                </wp:positionH>
                <wp:positionV relativeFrom="paragraph">
                  <wp:posOffset>149860</wp:posOffset>
                </wp:positionV>
                <wp:extent cx="3162300" cy="4800600"/>
                <wp:effectExtent l="0" t="0" r="19050" b="19050"/>
                <wp:wrapNone/>
                <wp:docPr id="173157599" name="Zone de texte 34"/>
                <wp:cNvGraphicFramePr/>
                <a:graphic xmlns:a="http://schemas.openxmlformats.org/drawingml/2006/main">
                  <a:graphicData uri="http://schemas.microsoft.com/office/word/2010/wordprocessingShape">
                    <wps:wsp>
                      <wps:cNvSpPr txBox="1"/>
                      <wps:spPr>
                        <a:xfrm>
                          <a:off x="0" y="0"/>
                          <a:ext cx="3162300" cy="4800600"/>
                        </a:xfrm>
                        <a:prstGeom prst="rect">
                          <a:avLst/>
                        </a:prstGeom>
                        <a:solidFill>
                          <a:schemeClr val="lt1"/>
                        </a:solidFill>
                        <a:ln w="6350">
                          <a:solidFill>
                            <a:prstClr val="black"/>
                          </a:solidFill>
                        </a:ln>
                      </wps:spPr>
                      <wps:txbx>
                        <w:txbxContent>
                          <w:p w14:paraId="611DC98B" w14:textId="77777777" w:rsidR="004165B6" w:rsidRDefault="004165B6" w:rsidP="004165B6">
                            <w:pPr>
                              <w:rPr>
                                <w:lang w:val="fr-CA"/>
                              </w:rPr>
                            </w:pPr>
                          </w:p>
                          <w:p w14:paraId="4EC9C1CC" w14:textId="77777777" w:rsidR="004165B6" w:rsidRDefault="004165B6" w:rsidP="004165B6">
                            <w:pPr>
                              <w:pStyle w:val="ListParagraph"/>
                              <w:numPr>
                                <w:ilvl w:val="0"/>
                                <w:numId w:val="2"/>
                              </w:numPr>
                              <w:rPr>
                                <w:lang w:val="fr-CA"/>
                              </w:rPr>
                            </w:pPr>
                            <w:r>
                              <w:rPr>
                                <w:lang w:val="fr-CA"/>
                              </w:rPr>
                              <w:t>Bouton de retour</w:t>
                            </w:r>
                          </w:p>
                          <w:p w14:paraId="2D1C82F5" w14:textId="77777777" w:rsidR="004165B6" w:rsidRPr="00EF6C74" w:rsidRDefault="004165B6" w:rsidP="004165B6">
                            <w:pPr>
                              <w:ind w:left="1080"/>
                              <w:rPr>
                                <w:b w:val="0"/>
                                <w:bCs/>
                                <w:sz w:val="24"/>
                                <w:szCs w:val="20"/>
                                <w:lang w:val="fr-CA"/>
                              </w:rPr>
                            </w:pPr>
                            <w:r w:rsidRPr="00EF6C74">
                              <w:rPr>
                                <w:b w:val="0"/>
                                <w:bCs/>
                                <w:sz w:val="24"/>
                                <w:szCs w:val="20"/>
                                <w:lang w:val="fr-CA"/>
                              </w:rPr>
                              <w:t>Ramène l’utilisateur à la page d’accueil.</w:t>
                            </w:r>
                          </w:p>
                          <w:p w14:paraId="39D8AE4C" w14:textId="77777777" w:rsidR="004165B6" w:rsidRDefault="004165B6" w:rsidP="004165B6">
                            <w:pPr>
                              <w:ind w:left="1080"/>
                              <w:rPr>
                                <w:b w:val="0"/>
                                <w:bCs/>
                                <w:lang w:val="fr-CA"/>
                              </w:rPr>
                            </w:pPr>
                          </w:p>
                          <w:p w14:paraId="48A3636A" w14:textId="77777777" w:rsidR="004165B6" w:rsidRDefault="004165B6" w:rsidP="004165B6">
                            <w:pPr>
                              <w:pStyle w:val="ListParagraph"/>
                              <w:numPr>
                                <w:ilvl w:val="0"/>
                                <w:numId w:val="2"/>
                              </w:numPr>
                              <w:rPr>
                                <w:lang w:val="fr-CA"/>
                              </w:rPr>
                            </w:pPr>
                            <w:r>
                              <w:rPr>
                                <w:lang w:val="fr-CA"/>
                              </w:rPr>
                              <w:t>Champs d’informations personnels</w:t>
                            </w:r>
                          </w:p>
                          <w:p w14:paraId="3F29B020" w14:textId="3AF215AB" w:rsidR="004165B6" w:rsidRPr="00EF6C74" w:rsidRDefault="004165B6" w:rsidP="004165B6">
                            <w:pPr>
                              <w:pStyle w:val="ListParagraph"/>
                              <w:ind w:left="1080"/>
                              <w:rPr>
                                <w:b w:val="0"/>
                                <w:bCs/>
                                <w:sz w:val="24"/>
                                <w:szCs w:val="20"/>
                                <w:lang w:val="fr-CA"/>
                              </w:rPr>
                            </w:pPr>
                            <w:r w:rsidRPr="00EF6C74">
                              <w:rPr>
                                <w:b w:val="0"/>
                                <w:bCs/>
                                <w:sz w:val="24"/>
                                <w:szCs w:val="20"/>
                                <w:lang w:val="fr-CA"/>
                              </w:rPr>
                              <w:t>L’utilisateur est invité à entrer son prénom, nom et un nom d’utilisateur dans les champs de texte</w:t>
                            </w:r>
                            <w:r w:rsidR="00033DCE">
                              <w:rPr>
                                <w:b w:val="0"/>
                                <w:bCs/>
                                <w:sz w:val="24"/>
                                <w:szCs w:val="20"/>
                                <w:lang w:val="fr-CA"/>
                              </w:rPr>
                              <w:t>.</w:t>
                            </w:r>
                          </w:p>
                          <w:p w14:paraId="3D569491" w14:textId="77777777" w:rsidR="004165B6" w:rsidRDefault="004165B6" w:rsidP="004165B6">
                            <w:pPr>
                              <w:pStyle w:val="ListParagraph"/>
                              <w:numPr>
                                <w:ilvl w:val="0"/>
                                <w:numId w:val="2"/>
                              </w:numPr>
                            </w:pPr>
                            <w:r>
                              <w:t>Champs pour authentification</w:t>
                            </w:r>
                          </w:p>
                          <w:p w14:paraId="3D8E4974" w14:textId="74360FCB" w:rsidR="004165B6" w:rsidRDefault="004165B6" w:rsidP="004165B6">
                            <w:pPr>
                              <w:ind w:left="1080"/>
                              <w:rPr>
                                <w:b w:val="0"/>
                                <w:bCs/>
                                <w:sz w:val="24"/>
                                <w:szCs w:val="20"/>
                              </w:rPr>
                            </w:pPr>
                            <w:r w:rsidRPr="00EF6C74">
                              <w:rPr>
                                <w:b w:val="0"/>
                                <w:bCs/>
                                <w:sz w:val="24"/>
                                <w:szCs w:val="20"/>
                              </w:rPr>
                              <w:t>L’utilisateur doit entrer son adresse courriel, un mot de passe d’au moins 8 caractères et une majuscule. L’utilisateur</w:t>
                            </w:r>
                            <w:r>
                              <w:rPr>
                                <w:b w:val="0"/>
                                <w:bCs/>
                                <w:sz w:val="24"/>
                                <w:szCs w:val="20"/>
                              </w:rPr>
                              <w:t xml:space="preserve"> doit ensuite confirmer le mot de passe</w:t>
                            </w:r>
                            <w:r w:rsidR="00033DCE">
                              <w:rPr>
                                <w:b w:val="0"/>
                                <w:bCs/>
                                <w:sz w:val="24"/>
                                <w:szCs w:val="20"/>
                              </w:rPr>
                              <w:t>.</w:t>
                            </w:r>
                            <w:r w:rsidRPr="00EF6C74">
                              <w:rPr>
                                <w:b w:val="0"/>
                                <w:bCs/>
                                <w:sz w:val="24"/>
                                <w:szCs w:val="20"/>
                              </w:rPr>
                              <w:t xml:space="preserve"> </w:t>
                            </w:r>
                          </w:p>
                          <w:p w14:paraId="16A4CB9F" w14:textId="77777777" w:rsidR="004165B6" w:rsidRDefault="004165B6" w:rsidP="004165B6">
                            <w:pPr>
                              <w:pStyle w:val="ListParagraph"/>
                              <w:numPr>
                                <w:ilvl w:val="0"/>
                                <w:numId w:val="2"/>
                              </w:numPr>
                            </w:pPr>
                            <w:r>
                              <w:t>Bouton « s’inscrire »</w:t>
                            </w:r>
                          </w:p>
                          <w:p w14:paraId="4B245C7E" w14:textId="5908D44F" w:rsidR="004165B6" w:rsidRDefault="004165B6" w:rsidP="004165B6">
                            <w:pPr>
                              <w:ind w:left="1080"/>
                              <w:rPr>
                                <w:b w:val="0"/>
                                <w:bCs/>
                                <w:sz w:val="24"/>
                                <w:szCs w:val="20"/>
                              </w:rPr>
                            </w:pPr>
                            <w:r>
                              <w:rPr>
                                <w:b w:val="0"/>
                                <w:bCs/>
                                <w:sz w:val="24"/>
                                <w:szCs w:val="20"/>
                              </w:rPr>
                              <w:t>Une fois le formulaire remplit, ce bouton, une fois cliqué, mènera à la page principale</w:t>
                            </w:r>
                            <w:r w:rsidR="00033DCE">
                              <w:rPr>
                                <w:b w:val="0"/>
                                <w:bCs/>
                                <w:sz w:val="24"/>
                                <w:szCs w:val="20"/>
                              </w:rPr>
                              <w:t>.</w:t>
                            </w:r>
                          </w:p>
                          <w:p w14:paraId="4CFD1D6C" w14:textId="77777777" w:rsidR="004165B6" w:rsidRDefault="004165B6" w:rsidP="004165B6">
                            <w:pPr>
                              <w:ind w:left="1080"/>
                              <w:rPr>
                                <w:b w:val="0"/>
                                <w:bCs/>
                                <w:sz w:val="24"/>
                                <w:szCs w:val="20"/>
                              </w:rPr>
                            </w:pPr>
                          </w:p>
                          <w:p w14:paraId="255E954C" w14:textId="77777777" w:rsidR="004165B6" w:rsidRPr="00772F21" w:rsidRDefault="004165B6" w:rsidP="004165B6">
                            <w:pPr>
                              <w:ind w:left="1080"/>
                              <w:rPr>
                                <w:b w:val="0"/>
                                <w:bCs/>
                                <w:sz w:val="24"/>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FA43AE" id="_x0000_t202" coordsize="21600,21600" o:spt="202" path="m,l,21600r21600,l21600,xe">
                <v:stroke joinstyle="miter"/>
                <v:path gradientshapeok="t" o:connecttype="rect"/>
              </v:shapetype>
              <v:shape id="Zone de texte 34" o:spid="_x0000_s1026" type="#_x0000_t202" style="position:absolute;margin-left:261.6pt;margin-top:11.8pt;width:249pt;height:378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" fillcolor="white [3201]" strokeweight=".5pt">
                <v:textbox>
                  <w:txbxContent>
                    <w:p w14:paraId="611DC98B" w14:textId="77777777" w:rsidR="004165B6" w:rsidRDefault="004165B6" w:rsidP="004165B6">
                      <w:pPr>
                        <w:rPr>
                          <w:lang w:val="fr-CA"/>
                        </w:rPr>
                      </w:pPr>
                    </w:p>
                    <w:p w14:paraId="4EC9C1CC" w14:textId="77777777" w:rsidR="004165B6" w:rsidRDefault="004165B6" w:rsidP="004165B6">
                      <w:pPr>
                        <w:pStyle w:val="ListParagraph"/>
                        <w:numPr>
                          <w:ilvl w:val="0"/>
                          <w:numId w:val="2"/>
                        </w:numPr>
                        <w:rPr>
                          <w:lang w:val="fr-CA"/>
                        </w:rPr>
                      </w:pPr>
                      <w:r>
                        <w:rPr>
                          <w:lang w:val="fr-CA"/>
                        </w:rPr>
                        <w:t>Bouton de retour</w:t>
                      </w:r>
                    </w:p>
                    <w:p w14:paraId="2D1C82F5" w14:textId="77777777" w:rsidR="004165B6" w:rsidRPr="00EF6C74" w:rsidRDefault="004165B6" w:rsidP="004165B6">
                      <w:pPr>
                        <w:ind w:left="1080"/>
                        <w:rPr>
                          <w:b w:val="0"/>
                          <w:bCs/>
                          <w:sz w:val="24"/>
                          <w:szCs w:val="20"/>
                          <w:lang w:val="fr-CA"/>
                        </w:rPr>
                      </w:pPr>
                      <w:r w:rsidRPr="00EF6C74">
                        <w:rPr>
                          <w:b w:val="0"/>
                          <w:bCs/>
                          <w:sz w:val="24"/>
                          <w:szCs w:val="20"/>
                          <w:lang w:val="fr-CA"/>
                        </w:rPr>
                        <w:t>Ramène l’utilisateur à la page d’accueil.</w:t>
                      </w:r>
                    </w:p>
                    <w:p w14:paraId="39D8AE4C" w14:textId="77777777" w:rsidR="004165B6" w:rsidRDefault="004165B6" w:rsidP="004165B6">
                      <w:pPr>
                        <w:ind w:left="1080"/>
                        <w:rPr>
                          <w:b w:val="0"/>
                          <w:bCs/>
                          <w:lang w:val="fr-CA"/>
                        </w:rPr>
                      </w:pPr>
                    </w:p>
                    <w:p w14:paraId="48A3636A" w14:textId="77777777" w:rsidR="004165B6" w:rsidRDefault="004165B6" w:rsidP="004165B6">
                      <w:pPr>
                        <w:pStyle w:val="ListParagraph"/>
                        <w:numPr>
                          <w:ilvl w:val="0"/>
                          <w:numId w:val="2"/>
                        </w:numPr>
                        <w:rPr>
                          <w:lang w:val="fr-CA"/>
                        </w:rPr>
                      </w:pPr>
                      <w:r>
                        <w:rPr>
                          <w:lang w:val="fr-CA"/>
                        </w:rPr>
                        <w:t>Champs d’informations personnels</w:t>
                      </w:r>
                    </w:p>
                    <w:p w14:paraId="3F29B020" w14:textId="3AF215AB" w:rsidR="004165B6" w:rsidRPr="00EF6C74" w:rsidRDefault="004165B6" w:rsidP="004165B6">
                      <w:pPr>
                        <w:pStyle w:val="ListParagraph"/>
                        <w:ind w:left="1080"/>
                        <w:rPr>
                          <w:b w:val="0"/>
                          <w:bCs/>
                          <w:sz w:val="24"/>
                          <w:szCs w:val="20"/>
                          <w:lang w:val="fr-CA"/>
                        </w:rPr>
                      </w:pPr>
                      <w:r w:rsidRPr="00EF6C74">
                        <w:rPr>
                          <w:b w:val="0"/>
                          <w:bCs/>
                          <w:sz w:val="24"/>
                          <w:szCs w:val="20"/>
                          <w:lang w:val="fr-CA"/>
                        </w:rPr>
                        <w:t>L’utilisateur est invité à entrer son prénom, nom et un nom d’utilisateur dans les champs de texte</w:t>
                      </w:r>
                      <w:r w:rsidR="00033DCE">
                        <w:rPr>
                          <w:b w:val="0"/>
                          <w:bCs/>
                          <w:sz w:val="24"/>
                          <w:szCs w:val="20"/>
                          <w:lang w:val="fr-CA"/>
                        </w:rPr>
                        <w:t>.</w:t>
                      </w:r>
                    </w:p>
                    <w:p w14:paraId="3D569491" w14:textId="77777777" w:rsidR="004165B6" w:rsidRDefault="004165B6" w:rsidP="004165B6">
                      <w:pPr>
                        <w:pStyle w:val="ListParagraph"/>
                        <w:numPr>
                          <w:ilvl w:val="0"/>
                          <w:numId w:val="2"/>
                        </w:numPr>
                      </w:pPr>
                      <w:r>
                        <w:t>Champs pour authentification</w:t>
                      </w:r>
                    </w:p>
                    <w:p w14:paraId="3D8E4974" w14:textId="74360FCB" w:rsidR="004165B6" w:rsidRDefault="004165B6" w:rsidP="004165B6">
                      <w:pPr>
                        <w:ind w:left="1080"/>
                        <w:rPr>
                          <w:b w:val="0"/>
                          <w:bCs/>
                          <w:sz w:val="24"/>
                          <w:szCs w:val="20"/>
                        </w:rPr>
                      </w:pPr>
                      <w:r w:rsidRPr="00EF6C74">
                        <w:rPr>
                          <w:b w:val="0"/>
                          <w:bCs/>
                          <w:sz w:val="24"/>
                          <w:szCs w:val="20"/>
                        </w:rPr>
                        <w:t>L’utilisateur doit entrer son adresse courriel, un mot de passe d’au moins 8 caractères et une majuscule. L’utilisateur</w:t>
                      </w:r>
                      <w:r>
                        <w:rPr>
                          <w:b w:val="0"/>
                          <w:bCs/>
                          <w:sz w:val="24"/>
                          <w:szCs w:val="20"/>
                        </w:rPr>
                        <w:t xml:space="preserve"> doit ensuite confirmer le mot de passe</w:t>
                      </w:r>
                      <w:r w:rsidR="00033DCE">
                        <w:rPr>
                          <w:b w:val="0"/>
                          <w:bCs/>
                          <w:sz w:val="24"/>
                          <w:szCs w:val="20"/>
                        </w:rPr>
                        <w:t>.</w:t>
                      </w:r>
                      <w:r w:rsidRPr="00EF6C74">
                        <w:rPr>
                          <w:b w:val="0"/>
                          <w:bCs/>
                          <w:sz w:val="24"/>
                          <w:szCs w:val="20"/>
                        </w:rPr>
                        <w:t xml:space="preserve"> </w:t>
                      </w:r>
                    </w:p>
                    <w:p w14:paraId="16A4CB9F" w14:textId="77777777" w:rsidR="004165B6" w:rsidRDefault="004165B6" w:rsidP="004165B6">
                      <w:pPr>
                        <w:pStyle w:val="ListParagraph"/>
                        <w:numPr>
                          <w:ilvl w:val="0"/>
                          <w:numId w:val="2"/>
                        </w:numPr>
                      </w:pPr>
                      <w:r>
                        <w:t>Bouton « s’inscrire »</w:t>
                      </w:r>
                    </w:p>
                    <w:p w14:paraId="4B245C7E" w14:textId="5908D44F" w:rsidR="004165B6" w:rsidRDefault="004165B6" w:rsidP="004165B6">
                      <w:pPr>
                        <w:ind w:left="1080"/>
                        <w:rPr>
                          <w:b w:val="0"/>
                          <w:bCs/>
                          <w:sz w:val="24"/>
                          <w:szCs w:val="20"/>
                        </w:rPr>
                      </w:pPr>
                      <w:r>
                        <w:rPr>
                          <w:b w:val="0"/>
                          <w:bCs/>
                          <w:sz w:val="24"/>
                          <w:szCs w:val="20"/>
                        </w:rPr>
                        <w:t>Une fois le formulaire remplit, ce bouton, une fois cliqué, mènera à la page principale</w:t>
                      </w:r>
                      <w:r w:rsidR="00033DCE">
                        <w:rPr>
                          <w:b w:val="0"/>
                          <w:bCs/>
                          <w:sz w:val="24"/>
                          <w:szCs w:val="20"/>
                        </w:rPr>
                        <w:t>.</w:t>
                      </w:r>
                    </w:p>
                    <w:p w14:paraId="4CFD1D6C" w14:textId="77777777" w:rsidR="004165B6" w:rsidRDefault="004165B6" w:rsidP="004165B6">
                      <w:pPr>
                        <w:ind w:left="1080"/>
                        <w:rPr>
                          <w:b w:val="0"/>
                          <w:bCs/>
                          <w:sz w:val="24"/>
                          <w:szCs w:val="20"/>
                        </w:rPr>
                      </w:pPr>
                    </w:p>
                    <w:p w14:paraId="255E954C" w14:textId="77777777" w:rsidR="004165B6" w:rsidRPr="00772F21" w:rsidRDefault="004165B6" w:rsidP="004165B6">
                      <w:pPr>
                        <w:ind w:left="1080"/>
                        <w:rPr>
                          <w:b w:val="0"/>
                          <w:bCs/>
                          <w:sz w:val="24"/>
                          <w:szCs w:val="20"/>
                        </w:rPr>
                      </w:pPr>
                    </w:p>
                  </w:txbxContent>
                </v:textbox>
              </v:shape>
            </w:pict>
          </mc:Fallback>
        </mc:AlternateContent>
      </w:r>
      <w:r>
        <w:t>Formulaire d’inscription</w:t>
      </w:r>
      <w:bookmarkEnd w:id="5"/>
    </w:p>
    <w:p w14:paraId="60336213" w14:textId="77777777" w:rsidR="004165B6" w:rsidRPr="00884AAF" w:rsidRDefault="004165B6" w:rsidP="004165B6">
      <w:r>
        <w:rPr>
          <w:noProof/>
        </w:rPr>
        <mc:AlternateContent>
          <mc:Choice Requires="wps">
            <w:drawing>
              <wp:anchor distT="0" distB="0" distL="114300" distR="114300" simplePos="0" relativeHeight="251658261" behindDoc="0" locked="0" layoutInCell="1" allowOverlap="1" wp14:anchorId="5AFD30E4" wp14:editId="3E4991BD">
                <wp:simplePos x="0" y="0"/>
                <wp:positionH relativeFrom="column">
                  <wp:posOffset>1691640</wp:posOffset>
                </wp:positionH>
                <wp:positionV relativeFrom="paragraph">
                  <wp:posOffset>4191635</wp:posOffset>
                </wp:positionV>
                <wp:extent cx="1851660" cy="15240"/>
                <wp:effectExtent l="0" t="76200" r="15240" b="80010"/>
                <wp:wrapNone/>
                <wp:docPr id="1877493037" name="Connecteur droit avec flèche 39"/>
                <wp:cNvGraphicFramePr/>
                <a:graphic xmlns:a="http://schemas.openxmlformats.org/drawingml/2006/main">
                  <a:graphicData uri="http://schemas.microsoft.com/office/word/2010/wordprocessingShape">
                    <wps:wsp>
                      <wps:cNvCnPr/>
                      <wps:spPr>
                        <a:xfrm flipV="1">
                          <a:off x="0" y="0"/>
                          <a:ext cx="1851660" cy="15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droit avec flèche 39" style="position:absolute;margin-left:133.2pt;margin-top:330.05pt;width:145.8pt;height:1.2pt;flip:y;z-index:25169408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" w14:anchorId="0618241B">
                <v:stroke endarrow="block"/>
              </v:shape>
            </w:pict>
          </mc:Fallback>
        </mc:AlternateContent>
      </w:r>
      <w:r>
        <w:rPr>
          <w:noProof/>
        </w:rPr>
        <mc:AlternateContent>
          <mc:Choice Requires="wps">
            <w:drawing>
              <wp:anchor distT="0" distB="0" distL="114300" distR="114300" simplePos="0" relativeHeight="251658260" behindDoc="0" locked="0" layoutInCell="1" allowOverlap="1" wp14:anchorId="2768E39E" wp14:editId="7DF0E3B6">
                <wp:simplePos x="0" y="0"/>
                <wp:positionH relativeFrom="margin">
                  <wp:posOffset>998220</wp:posOffset>
                </wp:positionH>
                <wp:positionV relativeFrom="paragraph">
                  <wp:posOffset>4062095</wp:posOffset>
                </wp:positionV>
                <wp:extent cx="693420" cy="289560"/>
                <wp:effectExtent l="0" t="0" r="11430" b="15240"/>
                <wp:wrapNone/>
                <wp:docPr id="2130673910" name="Rectangle 37"/>
                <wp:cNvGraphicFramePr/>
                <a:graphic xmlns:a="http://schemas.openxmlformats.org/drawingml/2006/main">
                  <a:graphicData uri="http://schemas.microsoft.com/office/word/2010/wordprocessingShape">
                    <wps:wsp>
                      <wps:cNvSpPr/>
                      <wps:spPr>
                        <a:xfrm>
                          <a:off x="0" y="0"/>
                          <a:ext cx="693420" cy="28956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78.6pt;margin-top:319.85pt;width:54.6pt;height:22.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BD72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">
                <w10:wrap anchorx="margin"/>
              </v:rect>
            </w:pict>
          </mc:Fallback>
        </mc:AlternateContent>
      </w:r>
      <w:r>
        <w:rPr>
          <w:noProof/>
        </w:rPr>
        <mc:AlternateContent>
          <mc:Choice Requires="wps">
            <w:drawing>
              <wp:anchor distT="0" distB="0" distL="114300" distR="114300" simplePos="0" relativeHeight="251658259" behindDoc="0" locked="0" layoutInCell="1" allowOverlap="1" wp14:anchorId="1D5CA99E" wp14:editId="06E3C67A">
                <wp:simplePos x="0" y="0"/>
                <wp:positionH relativeFrom="column">
                  <wp:posOffset>2755900</wp:posOffset>
                </wp:positionH>
                <wp:positionV relativeFrom="paragraph">
                  <wp:posOffset>2590800</wp:posOffset>
                </wp:positionV>
                <wp:extent cx="792480" cy="0"/>
                <wp:effectExtent l="0" t="76200" r="26670" b="76200"/>
                <wp:wrapNone/>
                <wp:docPr id="1852646726" name="Connecteur droit avec flèche 38"/>
                <wp:cNvGraphicFramePr/>
                <a:graphic xmlns:a="http://schemas.openxmlformats.org/drawingml/2006/main">
                  <a:graphicData uri="http://schemas.microsoft.com/office/word/2010/wordprocessingShape">
                    <wps:wsp>
                      <wps:cNvCnPr/>
                      <wps:spPr>
                        <a:xfrm>
                          <a:off x="0" y="0"/>
                          <a:ext cx="792480" cy="0"/>
                        </a:xfrm>
                        <a:prstGeom prst="straightConnector1">
                          <a:avLst/>
                        </a:prstGeom>
                        <a:noFill/>
                        <a:ln w="28575">
                          <a:solidFill>
                            <a:srgbClr val="FF0000"/>
                          </a:solidFill>
                          <a:prstDash val="solid"/>
                          <a:tailEnd type="triangle"/>
                        </a:ln>
                        <a:effectLst/>
                      </wps:spPr>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droit avec flèche 38" style="position:absolute;margin-left:217pt;margin-top:204pt;width:62.4pt;height:0;z-index:25169203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" w14:anchorId="34D44613">
                <v:stroke endarrow="block"/>
              </v:shape>
            </w:pict>
          </mc:Fallback>
        </mc:AlternateContent>
      </w:r>
      <w:r>
        <w:rPr>
          <w:noProof/>
        </w:rPr>
        <mc:AlternateContent>
          <mc:Choice Requires="wps">
            <w:drawing>
              <wp:anchor distT="0" distB="0" distL="114300" distR="114300" simplePos="0" relativeHeight="251658257" behindDoc="0" locked="0" layoutInCell="1" allowOverlap="1" wp14:anchorId="6B41F303" wp14:editId="5C1498DF">
                <wp:simplePos x="0" y="0"/>
                <wp:positionH relativeFrom="column">
                  <wp:posOffset>2766060</wp:posOffset>
                </wp:positionH>
                <wp:positionV relativeFrom="paragraph">
                  <wp:posOffset>1059815</wp:posOffset>
                </wp:positionV>
                <wp:extent cx="792480" cy="0"/>
                <wp:effectExtent l="0" t="76200" r="26670" b="76200"/>
                <wp:wrapNone/>
                <wp:docPr id="1431933406" name="Connecteur droit avec flèche 38"/>
                <wp:cNvGraphicFramePr/>
                <a:graphic xmlns:a="http://schemas.openxmlformats.org/drawingml/2006/main">
                  <a:graphicData uri="http://schemas.microsoft.com/office/word/2010/wordprocessingShape">
                    <wps:wsp>
                      <wps:cNvCnPr/>
                      <wps:spPr>
                        <a:xfrm>
                          <a:off x="0" y="0"/>
                          <a:ext cx="79248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droit avec flèche 38" style="position:absolute;margin-left:217.8pt;margin-top:83.45pt;width:62.4pt;height:0;z-index:25168998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" w14:anchorId="61E1A896">
                <v:stroke endarrow="block"/>
              </v:shape>
            </w:pict>
          </mc:Fallback>
        </mc:AlternateContent>
      </w:r>
      <w:r>
        <w:rPr>
          <w:noProof/>
        </w:rPr>
        <mc:AlternateContent>
          <mc:Choice Requires="wps">
            <w:drawing>
              <wp:anchor distT="0" distB="0" distL="114300" distR="114300" simplePos="0" relativeHeight="251658258" behindDoc="0" locked="0" layoutInCell="1" allowOverlap="1" wp14:anchorId="1D399AAD" wp14:editId="45EF9565">
                <wp:simplePos x="0" y="0"/>
                <wp:positionH relativeFrom="column">
                  <wp:posOffset>144780</wp:posOffset>
                </wp:positionH>
                <wp:positionV relativeFrom="paragraph">
                  <wp:posOffset>2522855</wp:posOffset>
                </wp:positionV>
                <wp:extent cx="2621280" cy="1485900"/>
                <wp:effectExtent l="0" t="0" r="26670" b="19050"/>
                <wp:wrapNone/>
                <wp:docPr id="2114902272" name="Rectangle 37"/>
                <wp:cNvGraphicFramePr/>
                <a:graphic xmlns:a="http://schemas.openxmlformats.org/drawingml/2006/main">
                  <a:graphicData uri="http://schemas.microsoft.com/office/word/2010/wordprocessingShape">
                    <wps:wsp>
                      <wps:cNvSpPr/>
                      <wps:spPr>
                        <a:xfrm>
                          <a:off x="0" y="0"/>
                          <a:ext cx="2621280" cy="14859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1.4pt;margin-top:198.65pt;width:206.4pt;height:11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pt" w14:anchorId="5FF11A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"/>
            </w:pict>
          </mc:Fallback>
        </mc:AlternateContent>
      </w:r>
      <w:r w:rsidRPr="00884AAF">
        <w:rPr>
          <w:noProof/>
        </w:rPr>
        <w:drawing>
          <wp:inline distT="0" distB="0" distL="0" distR="0" wp14:anchorId="13432686" wp14:editId="1229AC90">
            <wp:extent cx="2786754" cy="4373880"/>
            <wp:effectExtent l="0" t="0" r="0" b="7620"/>
            <wp:docPr id="58918553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5533" name="Image 1" descr="Une image contenant texte, capture d’écran, Police, nombre&#10;&#10;Description générée automatiquement"/>
                    <pic:cNvPicPr/>
                  </pic:nvPicPr>
                  <pic:blipFill>
                    <a:blip r:embed="rId20"/>
                    <a:stretch>
                      <a:fillRect/>
                    </a:stretch>
                  </pic:blipFill>
                  <pic:spPr>
                    <a:xfrm>
                      <a:off x="0" y="0"/>
                      <a:ext cx="2805525" cy="4403342"/>
                    </a:xfrm>
                    <a:prstGeom prst="rect">
                      <a:avLst/>
                    </a:prstGeom>
                  </pic:spPr>
                </pic:pic>
              </a:graphicData>
            </a:graphic>
          </wp:inline>
        </w:drawing>
      </w:r>
      <w:r>
        <w:rPr>
          <w:noProof/>
        </w:rPr>
        <mc:AlternateContent>
          <mc:Choice Requires="wps">
            <w:drawing>
              <wp:anchor distT="0" distB="0" distL="114300" distR="114300" simplePos="0" relativeHeight="251658256" behindDoc="0" locked="0" layoutInCell="1" allowOverlap="1" wp14:anchorId="63CDC788" wp14:editId="686CA796">
                <wp:simplePos x="0" y="0"/>
                <wp:positionH relativeFrom="column">
                  <wp:posOffset>144780</wp:posOffset>
                </wp:positionH>
                <wp:positionV relativeFrom="paragraph">
                  <wp:posOffset>800735</wp:posOffset>
                </wp:positionV>
                <wp:extent cx="2621280" cy="1691640"/>
                <wp:effectExtent l="0" t="0" r="26670" b="22860"/>
                <wp:wrapNone/>
                <wp:docPr id="1831095926" name="Rectangle 37"/>
                <wp:cNvGraphicFramePr/>
                <a:graphic xmlns:a="http://schemas.openxmlformats.org/drawingml/2006/main">
                  <a:graphicData uri="http://schemas.microsoft.com/office/word/2010/wordprocessingShape">
                    <wps:wsp>
                      <wps:cNvSpPr/>
                      <wps:spPr>
                        <a:xfrm>
                          <a:off x="0" y="0"/>
                          <a:ext cx="2621280" cy="1691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1.4pt;margin-top:63.05pt;width:206.4pt;height:133.2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C40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"/>
            </w:pict>
          </mc:Fallback>
        </mc:AlternateContent>
      </w:r>
      <w:r>
        <w:rPr>
          <w:noProof/>
        </w:rPr>
        <mc:AlternateContent>
          <mc:Choice Requires="wps">
            <w:drawing>
              <wp:anchor distT="0" distB="0" distL="114300" distR="114300" simplePos="0" relativeHeight="251658255" behindDoc="0" locked="0" layoutInCell="1" allowOverlap="1" wp14:anchorId="2B661703" wp14:editId="068D88B0">
                <wp:simplePos x="0" y="0"/>
                <wp:positionH relativeFrom="column">
                  <wp:posOffset>861060</wp:posOffset>
                </wp:positionH>
                <wp:positionV relativeFrom="paragraph">
                  <wp:posOffset>168275</wp:posOffset>
                </wp:positionV>
                <wp:extent cx="2705100" cy="0"/>
                <wp:effectExtent l="0" t="76200" r="19050" b="76200"/>
                <wp:wrapNone/>
                <wp:docPr id="662213233" name="Connecteur droit avec flèche 36"/>
                <wp:cNvGraphicFramePr/>
                <a:graphic xmlns:a="http://schemas.openxmlformats.org/drawingml/2006/main">
                  <a:graphicData uri="http://schemas.microsoft.com/office/word/2010/wordprocessingShape">
                    <wps:wsp>
                      <wps:cNvCnPr/>
                      <wps:spPr>
                        <a:xfrm>
                          <a:off x="0" y="0"/>
                          <a:ext cx="27051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droit avec flèche 36" style="position:absolute;margin-left:67.8pt;margin-top:13.25pt;width:213pt;height:0;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" w14:anchorId="6F8990B0">
                <v:stroke endarrow="block"/>
              </v:shape>
            </w:pict>
          </mc:Fallback>
        </mc:AlternateContent>
      </w:r>
      <w:r>
        <w:rPr>
          <w:noProof/>
        </w:rPr>
        <mc:AlternateContent>
          <mc:Choice Requires="wps">
            <w:drawing>
              <wp:anchor distT="0" distB="0" distL="114300" distR="114300" simplePos="0" relativeHeight="251658254" behindDoc="0" locked="0" layoutInCell="1" allowOverlap="1" wp14:anchorId="7EC17D0F" wp14:editId="5FE7A055">
                <wp:simplePos x="0" y="0"/>
                <wp:positionH relativeFrom="column">
                  <wp:posOffset>213360</wp:posOffset>
                </wp:positionH>
                <wp:positionV relativeFrom="paragraph">
                  <wp:posOffset>15875</wp:posOffset>
                </wp:positionV>
                <wp:extent cx="647700" cy="281940"/>
                <wp:effectExtent l="0" t="0" r="19050" b="22860"/>
                <wp:wrapNone/>
                <wp:docPr id="1650175861" name="Rectangle 35"/>
                <wp:cNvGraphicFramePr/>
                <a:graphic xmlns:a="http://schemas.openxmlformats.org/drawingml/2006/main">
                  <a:graphicData uri="http://schemas.microsoft.com/office/word/2010/wordprocessingShape">
                    <wps:wsp>
                      <wps:cNvSpPr/>
                      <wps:spPr>
                        <a:xfrm>
                          <a:off x="0" y="0"/>
                          <a:ext cx="64770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5" style="position:absolute;margin-left:16.8pt;margin-top:1.25pt;width:51pt;height:22.2pt;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784F87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"/>
            </w:pict>
          </mc:Fallback>
        </mc:AlternateContent>
      </w:r>
    </w:p>
    <w:p w14:paraId="4EA8E5E3" w14:textId="76603EFA" w:rsidR="004165B6" w:rsidRDefault="004165B6" w:rsidP="004165B6">
      <w:pPr>
        <w:pStyle w:val="Heading1"/>
      </w:pPr>
      <w:bookmarkStart w:id="6" w:name="_Toc167227495"/>
      <w:r>
        <w:lastRenderedPageBreak/>
        <w:t>Page de connexion</w:t>
      </w:r>
      <w:bookmarkEnd w:id="6"/>
    </w:p>
    <w:p w14:paraId="4A5E7687" w14:textId="77777777" w:rsidR="00404709" w:rsidRDefault="00DE0FE6" w:rsidP="00DE0FE6">
      <w:r>
        <w:t>Voici la page qui permet à l’utilisateur de s’authentifier chez Tech2Buy</w:t>
      </w:r>
    </w:p>
    <w:p w14:paraId="7CE5AC65" w14:textId="5F9762E5" w:rsidR="00A13165" w:rsidRDefault="004C0B11" w:rsidP="00DE0FE6">
      <w:r>
        <w:rPr>
          <w:noProof/>
        </w:rPr>
        <mc:AlternateContent>
          <mc:Choice Requires="wps">
            <w:drawing>
              <wp:anchor distT="0" distB="0" distL="114300" distR="114300" simplePos="0" relativeHeight="251658263" behindDoc="0" locked="0" layoutInCell="1" allowOverlap="1" wp14:anchorId="2DD2E565" wp14:editId="7C55BDDA">
                <wp:simplePos x="0" y="0"/>
                <wp:positionH relativeFrom="column">
                  <wp:posOffset>49735</wp:posOffset>
                </wp:positionH>
                <wp:positionV relativeFrom="paragraph">
                  <wp:posOffset>3639226</wp:posOffset>
                </wp:positionV>
                <wp:extent cx="781664" cy="348308"/>
                <wp:effectExtent l="0" t="0" r="19050" b="13970"/>
                <wp:wrapNone/>
                <wp:docPr id="1662688592" name="Rectangle 35"/>
                <wp:cNvGraphicFramePr/>
                <a:graphic xmlns:a="http://schemas.openxmlformats.org/drawingml/2006/main">
                  <a:graphicData uri="http://schemas.microsoft.com/office/word/2010/wordprocessingShape">
                    <wps:wsp>
                      <wps:cNvSpPr/>
                      <wps:spPr>
                        <a:xfrm>
                          <a:off x="0" y="0"/>
                          <a:ext cx="781664" cy="34830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5" style="position:absolute;margin-left:3.9pt;margin-top:286.55pt;width:61.55pt;height:27.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74A76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"/>
            </w:pict>
          </mc:Fallback>
        </mc:AlternateContent>
      </w:r>
      <w:r w:rsidR="00404709" w:rsidRPr="00404709">
        <w:rPr>
          <w:noProof/>
        </w:rPr>
        <w:drawing>
          <wp:inline distT="0" distB="0" distL="0" distR="0" wp14:anchorId="3A4BB415" wp14:editId="6AE14D00">
            <wp:extent cx="6097270" cy="3428365"/>
            <wp:effectExtent l="0" t="0" r="0" b="635"/>
            <wp:docPr id="363136393"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6393" name="Image 1" descr="Une image contenant texte, capture d’écran, diagramme, Police&#10;&#10;Description générée automatiquement"/>
                    <pic:cNvPicPr/>
                  </pic:nvPicPr>
                  <pic:blipFill>
                    <a:blip r:embed="rId21"/>
                    <a:stretch>
                      <a:fillRect/>
                    </a:stretch>
                  </pic:blipFill>
                  <pic:spPr>
                    <a:xfrm>
                      <a:off x="0" y="0"/>
                      <a:ext cx="6097270" cy="3428365"/>
                    </a:xfrm>
                    <a:prstGeom prst="rect">
                      <a:avLst/>
                    </a:prstGeom>
                  </pic:spPr>
                </pic:pic>
              </a:graphicData>
            </a:graphic>
          </wp:inline>
        </w:drawing>
      </w:r>
      <w:r w:rsidR="00404709" w:rsidRPr="00404709">
        <w:t xml:space="preserve"> </w:t>
      </w:r>
    </w:p>
    <w:p w14:paraId="0AF5843D" w14:textId="52C5EC4A" w:rsidR="004165B6" w:rsidRDefault="006512A8" w:rsidP="00DE0FE6">
      <w:r>
        <w:rPr>
          <w:noProof/>
        </w:rPr>
        <mc:AlternateContent>
          <mc:Choice Requires="wps">
            <w:drawing>
              <wp:anchor distT="0" distB="0" distL="114300" distR="114300" simplePos="0" relativeHeight="251658272" behindDoc="0" locked="0" layoutInCell="1" allowOverlap="1" wp14:anchorId="02AE74CB" wp14:editId="04310186">
                <wp:simplePos x="0" y="0"/>
                <wp:positionH relativeFrom="margin">
                  <wp:posOffset>2228247</wp:posOffset>
                </wp:positionH>
                <wp:positionV relativeFrom="paragraph">
                  <wp:posOffset>4274687</wp:posOffset>
                </wp:positionV>
                <wp:extent cx="1899051" cy="613444"/>
                <wp:effectExtent l="0" t="19050" r="25400" b="91440"/>
                <wp:wrapNone/>
                <wp:docPr id="230722965" name="Connecteur : en angle 41"/>
                <wp:cNvGraphicFramePr/>
                <a:graphic xmlns:a="http://schemas.openxmlformats.org/drawingml/2006/main">
                  <a:graphicData uri="http://schemas.microsoft.com/office/word/2010/wordprocessingShape">
                    <wps:wsp>
                      <wps:cNvCnPr/>
                      <wps:spPr>
                        <a:xfrm>
                          <a:off x="0" y="0"/>
                          <a:ext cx="1899051" cy="613444"/>
                        </a:xfrm>
                        <a:prstGeom prst="bentConnector3">
                          <a:avLst>
                            <a:gd name="adj1" fmla="val 86248"/>
                          </a:avLst>
                        </a:prstGeom>
                        <a:noFill/>
                        <a:ln w="28575">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type id="_x0000_t34" coordsize="21600,21600" o:oned="t" filled="f" o:spt="34" adj="10800" path="m,l@0,0@0,21600,21600,21600e" w14:anchorId="07DAD997">
                <v:stroke joinstyle="miter"/>
                <v:formulas>
                  <v:f eqn="val #0"/>
                </v:formulas>
                <v:path fillok="f" arrowok="t" o:connecttype="none"/>
                <v:handles>
                  <v:h position="#0,center"/>
                </v:handles>
                <o:lock v:ext="edit" shapetype="t"/>
              </v:shapetype>
              <v:shape id="Connecteur : en angle 41" style="position:absolute;margin-left:175.45pt;margin-top:336.6pt;width:149.55pt;height:48.3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4" adj="18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">
                <v:stroke endarrow="block"/>
                <w10:wrap anchorx="margin"/>
              </v:shape>
            </w:pict>
          </mc:Fallback>
        </mc:AlternateContent>
      </w:r>
      <w:r>
        <w:rPr>
          <w:noProof/>
        </w:rPr>
        <mc:AlternateContent>
          <mc:Choice Requires="wps">
            <w:drawing>
              <wp:anchor distT="0" distB="0" distL="114300" distR="114300" simplePos="0" relativeHeight="251658271" behindDoc="0" locked="0" layoutInCell="1" allowOverlap="1" wp14:anchorId="5C41A6F7" wp14:editId="740BED4B">
                <wp:simplePos x="0" y="0"/>
                <wp:positionH relativeFrom="margin">
                  <wp:posOffset>1112479</wp:posOffset>
                </wp:positionH>
                <wp:positionV relativeFrom="paragraph">
                  <wp:posOffset>4151732</wp:posOffset>
                </wp:positionV>
                <wp:extent cx="1106129" cy="289560"/>
                <wp:effectExtent l="0" t="0" r="18415" b="15240"/>
                <wp:wrapNone/>
                <wp:docPr id="1937771274" name="Rectangle 37"/>
                <wp:cNvGraphicFramePr/>
                <a:graphic xmlns:a="http://schemas.openxmlformats.org/drawingml/2006/main">
                  <a:graphicData uri="http://schemas.microsoft.com/office/word/2010/wordprocessingShape">
                    <wps:wsp>
                      <wps:cNvSpPr/>
                      <wps:spPr>
                        <a:xfrm>
                          <a:off x="0" y="0"/>
                          <a:ext cx="1106129" cy="28956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87.6pt;margin-top:326.9pt;width:87.1pt;height:22.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6688E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">
                <w10:wrap anchorx="margin"/>
              </v:rect>
            </w:pict>
          </mc:Fallback>
        </mc:AlternateContent>
      </w:r>
      <w:r w:rsidR="0027433F">
        <w:rPr>
          <w:noProof/>
        </w:rPr>
        <mc:AlternateContent>
          <mc:Choice Requires="wps">
            <w:drawing>
              <wp:anchor distT="0" distB="0" distL="114300" distR="114300" simplePos="0" relativeHeight="251658266" behindDoc="0" locked="0" layoutInCell="1" allowOverlap="1" wp14:anchorId="161A6376" wp14:editId="2B7EFC2F">
                <wp:simplePos x="0" y="0"/>
                <wp:positionH relativeFrom="column">
                  <wp:posOffset>3427525</wp:posOffset>
                </wp:positionH>
                <wp:positionV relativeFrom="paragraph">
                  <wp:posOffset>1114650</wp:posOffset>
                </wp:positionV>
                <wp:extent cx="612058" cy="989392"/>
                <wp:effectExtent l="0" t="76200" r="0" b="20320"/>
                <wp:wrapNone/>
                <wp:docPr id="1805654115" name="Connecteur : en angle 41"/>
                <wp:cNvGraphicFramePr/>
                <a:graphic xmlns:a="http://schemas.openxmlformats.org/drawingml/2006/main">
                  <a:graphicData uri="http://schemas.microsoft.com/office/word/2010/wordprocessingShape">
                    <wps:wsp>
                      <wps:cNvCnPr/>
                      <wps:spPr>
                        <a:xfrm flipV="1">
                          <a:off x="0" y="0"/>
                          <a:ext cx="612058" cy="989392"/>
                        </a:xfrm>
                        <a:prstGeom prst="bentConnector3">
                          <a:avLst>
                            <a:gd name="adj1" fmla="val 35182"/>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 en angle 41" style="position:absolute;margin-left:269.9pt;margin-top:87.75pt;width:48.2pt;height:77.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4" adj="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" w14:anchorId="2CA10140">
                <v:stroke endarrow="block"/>
              </v:shape>
            </w:pict>
          </mc:Fallback>
        </mc:AlternateContent>
      </w:r>
      <w:r w:rsidR="0027433F">
        <w:rPr>
          <w:noProof/>
        </w:rPr>
        <mc:AlternateContent>
          <mc:Choice Requires="wps">
            <w:drawing>
              <wp:anchor distT="0" distB="0" distL="114300" distR="114300" simplePos="0" relativeHeight="251658268" behindDoc="0" locked="0" layoutInCell="1" allowOverlap="1" wp14:anchorId="54B9C1D1" wp14:editId="33710D99">
                <wp:simplePos x="0" y="0"/>
                <wp:positionH relativeFrom="column">
                  <wp:posOffset>3449647</wp:posOffset>
                </wp:positionH>
                <wp:positionV relativeFrom="paragraph">
                  <wp:posOffset>2009386</wp:posOffset>
                </wp:positionV>
                <wp:extent cx="618899" cy="1490366"/>
                <wp:effectExtent l="0" t="76200" r="0" b="33655"/>
                <wp:wrapNone/>
                <wp:docPr id="1049542360" name="Connecteur : en angle 41"/>
                <wp:cNvGraphicFramePr/>
                <a:graphic xmlns:a="http://schemas.openxmlformats.org/drawingml/2006/main">
                  <a:graphicData uri="http://schemas.microsoft.com/office/word/2010/wordprocessingShape">
                    <wps:wsp>
                      <wps:cNvCnPr/>
                      <wps:spPr>
                        <a:xfrm flipV="1">
                          <a:off x="0" y="0"/>
                          <a:ext cx="618899" cy="1490366"/>
                        </a:xfrm>
                        <a:prstGeom prst="bentConnector3">
                          <a:avLst/>
                        </a:prstGeom>
                        <a:noFill/>
                        <a:ln w="28575">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 en angle 41" style="position:absolute;margin-left:271.65pt;margin-top:158.2pt;width:48.75pt;height:117.3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" w14:anchorId="2C1BA39B">
                <v:stroke endarrow="block"/>
              </v:shape>
            </w:pict>
          </mc:Fallback>
        </mc:AlternateContent>
      </w:r>
      <w:r w:rsidR="0027433F">
        <w:rPr>
          <w:noProof/>
        </w:rPr>
        <mc:AlternateContent>
          <mc:Choice Requires="wps">
            <w:drawing>
              <wp:anchor distT="0" distB="0" distL="114300" distR="114300" simplePos="0" relativeHeight="251658270" behindDoc="0" locked="0" layoutInCell="1" allowOverlap="1" wp14:anchorId="65632970" wp14:editId="0B235803">
                <wp:simplePos x="0" y="0"/>
                <wp:positionH relativeFrom="margin">
                  <wp:posOffset>2218156</wp:posOffset>
                </wp:positionH>
                <wp:positionV relativeFrom="paragraph">
                  <wp:posOffset>3098308</wp:posOffset>
                </wp:positionV>
                <wp:extent cx="1850923" cy="868885"/>
                <wp:effectExtent l="0" t="76200" r="0" b="26670"/>
                <wp:wrapNone/>
                <wp:docPr id="112292312" name="Connecteur : en angle 41"/>
                <wp:cNvGraphicFramePr/>
                <a:graphic xmlns:a="http://schemas.openxmlformats.org/drawingml/2006/main">
                  <a:graphicData uri="http://schemas.microsoft.com/office/word/2010/wordprocessingShape">
                    <wps:wsp>
                      <wps:cNvCnPr/>
                      <wps:spPr>
                        <a:xfrm flipV="1">
                          <a:off x="0" y="0"/>
                          <a:ext cx="1850923" cy="868885"/>
                        </a:xfrm>
                        <a:prstGeom prst="bentConnector3">
                          <a:avLst>
                            <a:gd name="adj1" fmla="val 86248"/>
                          </a:avLst>
                        </a:prstGeom>
                        <a:noFill/>
                        <a:ln w="28575">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 en angle 41" style="position:absolute;margin-left:174.65pt;margin-top:243.95pt;width:145.75pt;height:68.4p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4" adj="18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" w14:anchorId="1495B384">
                <v:stroke endarrow="block"/>
                <w10:wrap anchorx="margin"/>
              </v:shape>
            </w:pict>
          </mc:Fallback>
        </mc:AlternateContent>
      </w:r>
      <w:r w:rsidR="0027433F">
        <w:rPr>
          <w:noProof/>
        </w:rPr>
        <mc:AlternateContent>
          <mc:Choice Requires="wps">
            <w:drawing>
              <wp:anchor distT="0" distB="0" distL="114300" distR="114300" simplePos="0" relativeHeight="251658264" behindDoc="0" locked="0" layoutInCell="1" allowOverlap="1" wp14:anchorId="3C7F9912" wp14:editId="489DB158">
                <wp:simplePos x="0" y="0"/>
                <wp:positionH relativeFrom="column">
                  <wp:posOffset>837319</wp:posOffset>
                </wp:positionH>
                <wp:positionV relativeFrom="paragraph">
                  <wp:posOffset>332125</wp:posOffset>
                </wp:positionV>
                <wp:extent cx="3097775" cy="7374"/>
                <wp:effectExtent l="0" t="76200" r="26670" b="88265"/>
                <wp:wrapNone/>
                <wp:docPr id="1904796307" name="Connecteur droit avec flèche 40"/>
                <wp:cNvGraphicFramePr/>
                <a:graphic xmlns:a="http://schemas.openxmlformats.org/drawingml/2006/main">
                  <a:graphicData uri="http://schemas.microsoft.com/office/word/2010/wordprocessingShape">
                    <wps:wsp>
                      <wps:cNvCnPr/>
                      <wps:spPr>
                        <a:xfrm flipV="1">
                          <a:off x="0" y="0"/>
                          <a:ext cx="3097775" cy="73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droit avec flèche 40" style="position:absolute;margin-left:65.95pt;margin-top:26.15pt;width:243.9pt;height:.6pt;flip:y;z-index:25169920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" w14:anchorId="5B6C0D9B">
                <v:stroke endarrow="block"/>
              </v:shape>
            </w:pict>
          </mc:Fallback>
        </mc:AlternateContent>
      </w:r>
      <w:r w:rsidR="002D121C">
        <w:rPr>
          <w:noProof/>
        </w:rPr>
        <mc:AlternateContent>
          <mc:Choice Requires="wps">
            <w:drawing>
              <wp:anchor distT="0" distB="0" distL="114300" distR="114300" simplePos="0" relativeHeight="251658262" behindDoc="0" locked="0" layoutInCell="1" allowOverlap="1" wp14:anchorId="58DDD51E" wp14:editId="4C8D602F">
                <wp:simplePos x="0" y="0"/>
                <wp:positionH relativeFrom="column">
                  <wp:posOffset>3597132</wp:posOffset>
                </wp:positionH>
                <wp:positionV relativeFrom="paragraph">
                  <wp:posOffset>8521</wp:posOffset>
                </wp:positionV>
                <wp:extent cx="3044190" cy="5493774"/>
                <wp:effectExtent l="0" t="0" r="22860" b="12065"/>
                <wp:wrapNone/>
                <wp:docPr id="452227170" name="Zone de texte 34"/>
                <wp:cNvGraphicFramePr/>
                <a:graphic xmlns:a="http://schemas.openxmlformats.org/drawingml/2006/main">
                  <a:graphicData uri="http://schemas.microsoft.com/office/word/2010/wordprocessingShape">
                    <wps:wsp>
                      <wps:cNvSpPr txBox="1"/>
                      <wps:spPr>
                        <a:xfrm>
                          <a:off x="0" y="0"/>
                          <a:ext cx="3044190" cy="5493774"/>
                        </a:xfrm>
                        <a:prstGeom prst="rect">
                          <a:avLst/>
                        </a:prstGeom>
                        <a:solidFill>
                          <a:srgbClr val="FFFFFF"/>
                        </a:solidFill>
                        <a:ln w="6350">
                          <a:solidFill>
                            <a:prstClr val="black"/>
                          </a:solidFill>
                        </a:ln>
                      </wps:spPr>
                      <wps:txbx>
                        <w:txbxContent>
                          <w:p w14:paraId="698C40E2" w14:textId="1D350904" w:rsidR="003205A1" w:rsidRPr="0027433F" w:rsidRDefault="003205A1" w:rsidP="0027433F">
                            <w:pPr>
                              <w:pStyle w:val="ListParagraph"/>
                              <w:numPr>
                                <w:ilvl w:val="0"/>
                                <w:numId w:val="5"/>
                              </w:numPr>
                              <w:rPr>
                                <w:lang w:val="fr-CA"/>
                              </w:rPr>
                            </w:pPr>
                            <w:r w:rsidRPr="0027433F">
                              <w:rPr>
                                <w:lang w:val="fr-CA"/>
                              </w:rPr>
                              <w:t>Bouton de retour</w:t>
                            </w:r>
                          </w:p>
                          <w:p w14:paraId="44A20F9E" w14:textId="77777777" w:rsidR="003205A1" w:rsidRPr="00EF6C74" w:rsidRDefault="003205A1" w:rsidP="003205A1">
                            <w:pPr>
                              <w:ind w:left="1080"/>
                              <w:rPr>
                                <w:b w:val="0"/>
                                <w:bCs/>
                                <w:sz w:val="24"/>
                                <w:szCs w:val="20"/>
                                <w:lang w:val="fr-CA"/>
                              </w:rPr>
                            </w:pPr>
                            <w:r w:rsidRPr="00EF6C74">
                              <w:rPr>
                                <w:b w:val="0"/>
                                <w:bCs/>
                                <w:sz w:val="24"/>
                                <w:szCs w:val="20"/>
                                <w:lang w:val="fr-CA"/>
                              </w:rPr>
                              <w:t>Ramène l’utilisateur à la page d’accueil.</w:t>
                            </w:r>
                          </w:p>
                          <w:p w14:paraId="183E015C" w14:textId="77777777" w:rsidR="003205A1" w:rsidRDefault="003205A1" w:rsidP="003205A1">
                            <w:pPr>
                              <w:ind w:left="1080"/>
                              <w:rPr>
                                <w:b w:val="0"/>
                                <w:bCs/>
                                <w:lang w:val="fr-CA"/>
                              </w:rPr>
                            </w:pPr>
                          </w:p>
                          <w:p w14:paraId="1DC6DB8C" w14:textId="262140A7" w:rsidR="003205A1" w:rsidRPr="0027433F" w:rsidRDefault="003205A1" w:rsidP="0027433F">
                            <w:pPr>
                              <w:pStyle w:val="ListParagraph"/>
                              <w:numPr>
                                <w:ilvl w:val="0"/>
                                <w:numId w:val="5"/>
                              </w:numPr>
                              <w:rPr>
                                <w:lang w:val="fr-CA"/>
                              </w:rPr>
                            </w:pPr>
                            <w:r w:rsidRPr="0027433F">
                              <w:rPr>
                                <w:lang w:val="fr-CA"/>
                              </w:rPr>
                              <w:t>Champs d’</w:t>
                            </w:r>
                            <w:r w:rsidR="002C2690" w:rsidRPr="0027433F">
                              <w:rPr>
                                <w:lang w:val="fr-CA"/>
                              </w:rPr>
                              <w:t>authentification</w:t>
                            </w:r>
                          </w:p>
                          <w:p w14:paraId="70E15B61" w14:textId="42C5B463" w:rsidR="003205A1" w:rsidRPr="00EF6C74" w:rsidRDefault="003205A1" w:rsidP="003205A1">
                            <w:pPr>
                              <w:pStyle w:val="ListParagraph"/>
                              <w:ind w:left="1080"/>
                              <w:rPr>
                                <w:b w:val="0"/>
                                <w:bCs/>
                                <w:sz w:val="24"/>
                                <w:szCs w:val="20"/>
                                <w:lang w:val="fr-CA"/>
                              </w:rPr>
                            </w:pPr>
                            <w:r w:rsidRPr="00EF6C74">
                              <w:rPr>
                                <w:b w:val="0"/>
                                <w:bCs/>
                                <w:sz w:val="24"/>
                                <w:szCs w:val="20"/>
                                <w:lang w:val="fr-CA"/>
                              </w:rPr>
                              <w:t xml:space="preserve">L’utilisateur est invité à </w:t>
                            </w:r>
                            <w:r w:rsidR="0092179F">
                              <w:rPr>
                                <w:b w:val="0"/>
                                <w:bCs/>
                                <w:sz w:val="24"/>
                                <w:szCs w:val="20"/>
                                <w:lang w:val="fr-CA"/>
                              </w:rPr>
                              <w:t xml:space="preserve">entrer </w:t>
                            </w:r>
                            <w:r w:rsidR="00565388">
                              <w:rPr>
                                <w:b w:val="0"/>
                                <w:bCs/>
                                <w:sz w:val="24"/>
                                <w:szCs w:val="20"/>
                                <w:lang w:val="fr-CA"/>
                              </w:rPr>
                              <w:t>l’adresse courriel et le mot de passe</w:t>
                            </w:r>
                            <w:r w:rsidR="00033DCE">
                              <w:rPr>
                                <w:b w:val="0"/>
                                <w:bCs/>
                                <w:sz w:val="24"/>
                                <w:szCs w:val="20"/>
                                <w:lang w:val="fr-CA"/>
                              </w:rPr>
                              <w:t>.</w:t>
                            </w:r>
                            <w:r w:rsidR="00050051">
                              <w:rPr>
                                <w:b w:val="0"/>
                                <w:bCs/>
                                <w:sz w:val="24"/>
                                <w:szCs w:val="20"/>
                                <w:lang w:val="fr-CA"/>
                              </w:rPr>
                              <w:t xml:space="preserve"> </w:t>
                            </w:r>
                          </w:p>
                          <w:p w14:paraId="107B8A0F" w14:textId="077B455B" w:rsidR="003205A1" w:rsidRDefault="002D0C83" w:rsidP="0027433F">
                            <w:pPr>
                              <w:pStyle w:val="ListParagraph"/>
                              <w:numPr>
                                <w:ilvl w:val="0"/>
                                <w:numId w:val="5"/>
                              </w:numPr>
                            </w:pPr>
                            <w:r>
                              <w:t>Bouton « </w:t>
                            </w:r>
                            <w:r w:rsidR="004A118D">
                              <w:t>S</w:t>
                            </w:r>
                            <w:r>
                              <w:t>e connecter »</w:t>
                            </w:r>
                          </w:p>
                          <w:p w14:paraId="6E6C11A0" w14:textId="35A62410" w:rsidR="003205A1" w:rsidRDefault="00D836F1" w:rsidP="003205A1">
                            <w:pPr>
                              <w:ind w:left="1080"/>
                              <w:rPr>
                                <w:b w:val="0"/>
                                <w:bCs/>
                                <w:sz w:val="24"/>
                                <w:szCs w:val="20"/>
                              </w:rPr>
                            </w:pPr>
                            <w:r>
                              <w:rPr>
                                <w:b w:val="0"/>
                                <w:bCs/>
                                <w:sz w:val="24"/>
                                <w:szCs w:val="20"/>
                              </w:rPr>
                              <w:t xml:space="preserve">Une fois </w:t>
                            </w:r>
                            <w:r w:rsidR="008019DF">
                              <w:rPr>
                                <w:b w:val="0"/>
                                <w:bCs/>
                                <w:sz w:val="24"/>
                                <w:szCs w:val="20"/>
                              </w:rPr>
                              <w:t>les champs remplis</w:t>
                            </w:r>
                            <w:r>
                              <w:rPr>
                                <w:b w:val="0"/>
                                <w:bCs/>
                                <w:sz w:val="24"/>
                                <w:szCs w:val="20"/>
                              </w:rPr>
                              <w:t xml:space="preserve"> des </w:t>
                            </w:r>
                            <w:r w:rsidR="009B42DA">
                              <w:rPr>
                                <w:b w:val="0"/>
                                <w:bCs/>
                                <w:sz w:val="24"/>
                                <w:szCs w:val="20"/>
                              </w:rPr>
                              <w:t>informations valide d’authentification,</w:t>
                            </w:r>
                            <w:r w:rsidR="005E12E7">
                              <w:rPr>
                                <w:b w:val="0"/>
                                <w:bCs/>
                                <w:sz w:val="24"/>
                                <w:szCs w:val="20"/>
                              </w:rPr>
                              <w:t xml:space="preserve"> ce bouton mènera vers </w:t>
                            </w:r>
                            <w:r w:rsidR="00047797">
                              <w:rPr>
                                <w:b w:val="0"/>
                                <w:bCs/>
                                <w:sz w:val="24"/>
                                <w:szCs w:val="20"/>
                              </w:rPr>
                              <w:t>la page principale</w:t>
                            </w:r>
                            <w:r w:rsidR="00033DCE">
                              <w:rPr>
                                <w:b w:val="0"/>
                                <w:bCs/>
                                <w:sz w:val="24"/>
                                <w:szCs w:val="20"/>
                              </w:rPr>
                              <w:t>.</w:t>
                            </w:r>
                            <w:r w:rsidR="003205A1" w:rsidRPr="00EF6C74">
                              <w:rPr>
                                <w:b w:val="0"/>
                                <w:bCs/>
                                <w:sz w:val="24"/>
                                <w:szCs w:val="20"/>
                              </w:rPr>
                              <w:t xml:space="preserve"> </w:t>
                            </w:r>
                          </w:p>
                          <w:p w14:paraId="42ED1F76" w14:textId="3A554EB1" w:rsidR="003205A1" w:rsidRDefault="003205A1" w:rsidP="0027433F">
                            <w:pPr>
                              <w:pStyle w:val="ListParagraph"/>
                              <w:numPr>
                                <w:ilvl w:val="0"/>
                                <w:numId w:val="5"/>
                              </w:numPr>
                            </w:pPr>
                            <w:r>
                              <w:t>Bouton « </w:t>
                            </w:r>
                            <w:r w:rsidR="00E1196A">
                              <w:t>Mot de passe oublié</w:t>
                            </w:r>
                            <w:r>
                              <w:t> »</w:t>
                            </w:r>
                          </w:p>
                          <w:p w14:paraId="38E1C30D" w14:textId="41C25B72" w:rsidR="003205A1" w:rsidRDefault="00E1196A" w:rsidP="003205A1">
                            <w:pPr>
                              <w:ind w:left="1080"/>
                              <w:rPr>
                                <w:b w:val="0"/>
                                <w:bCs/>
                                <w:sz w:val="24"/>
                                <w:szCs w:val="20"/>
                              </w:rPr>
                            </w:pPr>
                            <w:r>
                              <w:rPr>
                                <w:b w:val="0"/>
                                <w:bCs/>
                                <w:sz w:val="24"/>
                                <w:szCs w:val="20"/>
                              </w:rPr>
                              <w:t xml:space="preserve">Dans le cas </w:t>
                            </w:r>
                            <w:r w:rsidR="009D2052">
                              <w:rPr>
                                <w:b w:val="0"/>
                                <w:bCs/>
                                <w:sz w:val="24"/>
                                <w:szCs w:val="20"/>
                              </w:rPr>
                              <w:t>o</w:t>
                            </w:r>
                            <w:r w:rsidR="00EC6B40">
                              <w:rPr>
                                <w:b w:val="0"/>
                                <w:bCs/>
                                <w:sz w:val="24"/>
                                <w:szCs w:val="20"/>
                              </w:rPr>
                              <w:t xml:space="preserve">ù l’utilisateur aurait oublié </w:t>
                            </w:r>
                            <w:r w:rsidR="00C54AEF">
                              <w:rPr>
                                <w:b w:val="0"/>
                                <w:bCs/>
                                <w:sz w:val="24"/>
                                <w:szCs w:val="20"/>
                              </w:rPr>
                              <w:t>son mot de passe</w:t>
                            </w:r>
                            <w:r w:rsidR="00490E14">
                              <w:rPr>
                                <w:b w:val="0"/>
                                <w:bCs/>
                                <w:sz w:val="24"/>
                                <w:szCs w:val="20"/>
                              </w:rPr>
                              <w:t xml:space="preserve">, </w:t>
                            </w:r>
                            <w:r w:rsidR="00193E88">
                              <w:rPr>
                                <w:b w:val="0"/>
                                <w:bCs/>
                                <w:sz w:val="24"/>
                                <w:szCs w:val="20"/>
                              </w:rPr>
                              <w:t xml:space="preserve">l’usager peut toujours retrouver son mot de passe </w:t>
                            </w:r>
                            <w:r w:rsidR="002D121C">
                              <w:rPr>
                                <w:b w:val="0"/>
                                <w:bCs/>
                                <w:sz w:val="24"/>
                                <w:szCs w:val="20"/>
                              </w:rPr>
                              <w:t xml:space="preserve">via ce bouton qui le mènera la page </w:t>
                            </w:r>
                            <w:r w:rsidR="00D54207">
                              <w:rPr>
                                <w:b w:val="0"/>
                                <w:bCs/>
                                <w:sz w:val="24"/>
                                <w:szCs w:val="20"/>
                              </w:rPr>
                              <w:t>« mot de passe oublié »</w:t>
                            </w:r>
                            <w:r w:rsidR="00033DCE">
                              <w:rPr>
                                <w:b w:val="0"/>
                                <w:bCs/>
                                <w:sz w:val="24"/>
                                <w:szCs w:val="20"/>
                              </w:rPr>
                              <w:t>.</w:t>
                            </w:r>
                          </w:p>
                          <w:p w14:paraId="48048EBB" w14:textId="1F206D15" w:rsidR="003205A1" w:rsidRDefault="00EF219B" w:rsidP="00EF219B">
                            <w:pPr>
                              <w:pStyle w:val="ListParagraph"/>
                              <w:numPr>
                                <w:ilvl w:val="0"/>
                                <w:numId w:val="5"/>
                              </w:numPr>
                            </w:pPr>
                            <w:r>
                              <w:t>Bouton « </w:t>
                            </w:r>
                            <w:r w:rsidR="004A118D">
                              <w:t>Créer un compte »</w:t>
                            </w:r>
                          </w:p>
                          <w:p w14:paraId="7AD005CC" w14:textId="05B615D4" w:rsidR="004458CB" w:rsidRPr="004458CB" w:rsidRDefault="004458CB" w:rsidP="004458CB">
                            <w:pPr>
                              <w:ind w:left="1080"/>
                              <w:rPr>
                                <w:b w:val="0"/>
                                <w:bCs/>
                                <w:sz w:val="24"/>
                                <w:szCs w:val="20"/>
                              </w:rPr>
                            </w:pPr>
                            <w:r>
                              <w:rPr>
                                <w:b w:val="0"/>
                                <w:bCs/>
                                <w:sz w:val="24"/>
                                <w:szCs w:val="20"/>
                              </w:rPr>
                              <w:t xml:space="preserve">L’usager peut se rediriger vers la page </w:t>
                            </w:r>
                            <w:r w:rsidR="008B2BFA">
                              <w:rPr>
                                <w:b w:val="0"/>
                                <w:bCs/>
                                <w:sz w:val="24"/>
                                <w:szCs w:val="20"/>
                              </w:rPr>
                              <w:t>d’inscription s’il le souhaite.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D51E" id="_x0000_s1027" type="#_x0000_t202" style="position:absolute;margin-left:283.25pt;margin-top:.65pt;width:239.7pt;height:432.6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" strokeweight=".5pt">
                <v:textbox>
                  <w:txbxContent>
                    <w:p w14:paraId="698C40E2" w14:textId="1D350904" w:rsidR="003205A1" w:rsidRPr="0027433F" w:rsidRDefault="003205A1" w:rsidP="0027433F">
                      <w:pPr>
                        <w:pStyle w:val="ListParagraph"/>
                        <w:numPr>
                          <w:ilvl w:val="0"/>
                          <w:numId w:val="5"/>
                        </w:numPr>
                        <w:rPr>
                          <w:lang w:val="fr-CA"/>
                        </w:rPr>
                      </w:pPr>
                      <w:r w:rsidRPr="0027433F">
                        <w:rPr>
                          <w:lang w:val="fr-CA"/>
                        </w:rPr>
                        <w:t>Bouton de retour</w:t>
                      </w:r>
                    </w:p>
                    <w:p w14:paraId="44A20F9E" w14:textId="77777777" w:rsidR="003205A1" w:rsidRPr="00EF6C74" w:rsidRDefault="003205A1" w:rsidP="003205A1">
                      <w:pPr>
                        <w:ind w:left="1080"/>
                        <w:rPr>
                          <w:b w:val="0"/>
                          <w:bCs/>
                          <w:sz w:val="24"/>
                          <w:szCs w:val="20"/>
                          <w:lang w:val="fr-CA"/>
                        </w:rPr>
                      </w:pPr>
                      <w:r w:rsidRPr="00EF6C74">
                        <w:rPr>
                          <w:b w:val="0"/>
                          <w:bCs/>
                          <w:sz w:val="24"/>
                          <w:szCs w:val="20"/>
                          <w:lang w:val="fr-CA"/>
                        </w:rPr>
                        <w:t>Ramène l’utilisateur à la page d’accueil.</w:t>
                      </w:r>
                    </w:p>
                    <w:p w14:paraId="183E015C" w14:textId="77777777" w:rsidR="003205A1" w:rsidRDefault="003205A1" w:rsidP="003205A1">
                      <w:pPr>
                        <w:ind w:left="1080"/>
                        <w:rPr>
                          <w:b w:val="0"/>
                          <w:bCs/>
                          <w:lang w:val="fr-CA"/>
                        </w:rPr>
                      </w:pPr>
                    </w:p>
                    <w:p w14:paraId="1DC6DB8C" w14:textId="262140A7" w:rsidR="003205A1" w:rsidRPr="0027433F" w:rsidRDefault="003205A1" w:rsidP="0027433F">
                      <w:pPr>
                        <w:pStyle w:val="ListParagraph"/>
                        <w:numPr>
                          <w:ilvl w:val="0"/>
                          <w:numId w:val="5"/>
                        </w:numPr>
                        <w:rPr>
                          <w:lang w:val="fr-CA"/>
                        </w:rPr>
                      </w:pPr>
                      <w:r w:rsidRPr="0027433F">
                        <w:rPr>
                          <w:lang w:val="fr-CA"/>
                        </w:rPr>
                        <w:t>Champs d’</w:t>
                      </w:r>
                      <w:r w:rsidR="002C2690" w:rsidRPr="0027433F">
                        <w:rPr>
                          <w:lang w:val="fr-CA"/>
                        </w:rPr>
                        <w:t>authentification</w:t>
                      </w:r>
                    </w:p>
                    <w:p w14:paraId="70E15B61" w14:textId="42C5B463" w:rsidR="003205A1" w:rsidRPr="00EF6C74" w:rsidRDefault="003205A1" w:rsidP="003205A1">
                      <w:pPr>
                        <w:pStyle w:val="ListParagraph"/>
                        <w:ind w:left="1080"/>
                        <w:rPr>
                          <w:b w:val="0"/>
                          <w:bCs/>
                          <w:sz w:val="24"/>
                          <w:szCs w:val="20"/>
                          <w:lang w:val="fr-CA"/>
                        </w:rPr>
                      </w:pPr>
                      <w:r w:rsidRPr="00EF6C74">
                        <w:rPr>
                          <w:b w:val="0"/>
                          <w:bCs/>
                          <w:sz w:val="24"/>
                          <w:szCs w:val="20"/>
                          <w:lang w:val="fr-CA"/>
                        </w:rPr>
                        <w:t xml:space="preserve">L’utilisateur est invité à </w:t>
                      </w:r>
                      <w:r w:rsidR="0092179F">
                        <w:rPr>
                          <w:b w:val="0"/>
                          <w:bCs/>
                          <w:sz w:val="24"/>
                          <w:szCs w:val="20"/>
                          <w:lang w:val="fr-CA"/>
                        </w:rPr>
                        <w:t xml:space="preserve">entrer </w:t>
                      </w:r>
                      <w:r w:rsidR="00565388">
                        <w:rPr>
                          <w:b w:val="0"/>
                          <w:bCs/>
                          <w:sz w:val="24"/>
                          <w:szCs w:val="20"/>
                          <w:lang w:val="fr-CA"/>
                        </w:rPr>
                        <w:t>l’adresse courriel et le mot de passe</w:t>
                      </w:r>
                      <w:r w:rsidR="00033DCE">
                        <w:rPr>
                          <w:b w:val="0"/>
                          <w:bCs/>
                          <w:sz w:val="24"/>
                          <w:szCs w:val="20"/>
                          <w:lang w:val="fr-CA"/>
                        </w:rPr>
                        <w:t>.</w:t>
                      </w:r>
                      <w:r w:rsidR="00050051">
                        <w:rPr>
                          <w:b w:val="0"/>
                          <w:bCs/>
                          <w:sz w:val="24"/>
                          <w:szCs w:val="20"/>
                          <w:lang w:val="fr-CA"/>
                        </w:rPr>
                        <w:t xml:space="preserve"> </w:t>
                      </w:r>
                    </w:p>
                    <w:p w14:paraId="107B8A0F" w14:textId="077B455B" w:rsidR="003205A1" w:rsidRDefault="002D0C83" w:rsidP="0027433F">
                      <w:pPr>
                        <w:pStyle w:val="ListParagraph"/>
                        <w:numPr>
                          <w:ilvl w:val="0"/>
                          <w:numId w:val="5"/>
                        </w:numPr>
                      </w:pPr>
                      <w:r>
                        <w:t>Bouton « </w:t>
                      </w:r>
                      <w:r w:rsidR="004A118D">
                        <w:t>S</w:t>
                      </w:r>
                      <w:r>
                        <w:t>e connecter »</w:t>
                      </w:r>
                    </w:p>
                    <w:p w14:paraId="6E6C11A0" w14:textId="35A62410" w:rsidR="003205A1" w:rsidRDefault="00D836F1" w:rsidP="003205A1">
                      <w:pPr>
                        <w:ind w:left="1080"/>
                        <w:rPr>
                          <w:b w:val="0"/>
                          <w:bCs/>
                          <w:sz w:val="24"/>
                          <w:szCs w:val="20"/>
                        </w:rPr>
                      </w:pPr>
                      <w:r>
                        <w:rPr>
                          <w:b w:val="0"/>
                          <w:bCs/>
                          <w:sz w:val="24"/>
                          <w:szCs w:val="20"/>
                        </w:rPr>
                        <w:t xml:space="preserve">Une fois </w:t>
                      </w:r>
                      <w:r w:rsidR="008019DF">
                        <w:rPr>
                          <w:b w:val="0"/>
                          <w:bCs/>
                          <w:sz w:val="24"/>
                          <w:szCs w:val="20"/>
                        </w:rPr>
                        <w:t>les champs remplis</w:t>
                      </w:r>
                      <w:r>
                        <w:rPr>
                          <w:b w:val="0"/>
                          <w:bCs/>
                          <w:sz w:val="24"/>
                          <w:szCs w:val="20"/>
                        </w:rPr>
                        <w:t xml:space="preserve"> des </w:t>
                      </w:r>
                      <w:r w:rsidR="009B42DA">
                        <w:rPr>
                          <w:b w:val="0"/>
                          <w:bCs/>
                          <w:sz w:val="24"/>
                          <w:szCs w:val="20"/>
                        </w:rPr>
                        <w:t>informations valide d’authentification,</w:t>
                      </w:r>
                      <w:r w:rsidR="005E12E7">
                        <w:rPr>
                          <w:b w:val="0"/>
                          <w:bCs/>
                          <w:sz w:val="24"/>
                          <w:szCs w:val="20"/>
                        </w:rPr>
                        <w:t xml:space="preserve"> ce bouton mènera vers </w:t>
                      </w:r>
                      <w:r w:rsidR="00047797">
                        <w:rPr>
                          <w:b w:val="0"/>
                          <w:bCs/>
                          <w:sz w:val="24"/>
                          <w:szCs w:val="20"/>
                        </w:rPr>
                        <w:t>la page principale</w:t>
                      </w:r>
                      <w:r w:rsidR="00033DCE">
                        <w:rPr>
                          <w:b w:val="0"/>
                          <w:bCs/>
                          <w:sz w:val="24"/>
                          <w:szCs w:val="20"/>
                        </w:rPr>
                        <w:t>.</w:t>
                      </w:r>
                      <w:r w:rsidR="003205A1" w:rsidRPr="00EF6C74">
                        <w:rPr>
                          <w:b w:val="0"/>
                          <w:bCs/>
                          <w:sz w:val="24"/>
                          <w:szCs w:val="20"/>
                        </w:rPr>
                        <w:t xml:space="preserve"> </w:t>
                      </w:r>
                    </w:p>
                    <w:p w14:paraId="42ED1F76" w14:textId="3A554EB1" w:rsidR="003205A1" w:rsidRDefault="003205A1" w:rsidP="0027433F">
                      <w:pPr>
                        <w:pStyle w:val="ListParagraph"/>
                        <w:numPr>
                          <w:ilvl w:val="0"/>
                          <w:numId w:val="5"/>
                        </w:numPr>
                      </w:pPr>
                      <w:r>
                        <w:t>Bouton « </w:t>
                      </w:r>
                      <w:r w:rsidR="00E1196A">
                        <w:t>Mot de passe oublié</w:t>
                      </w:r>
                      <w:r>
                        <w:t> »</w:t>
                      </w:r>
                    </w:p>
                    <w:p w14:paraId="38E1C30D" w14:textId="41C25B72" w:rsidR="003205A1" w:rsidRDefault="00E1196A" w:rsidP="003205A1">
                      <w:pPr>
                        <w:ind w:left="1080"/>
                        <w:rPr>
                          <w:b w:val="0"/>
                          <w:bCs/>
                          <w:sz w:val="24"/>
                          <w:szCs w:val="20"/>
                        </w:rPr>
                      </w:pPr>
                      <w:r>
                        <w:rPr>
                          <w:b w:val="0"/>
                          <w:bCs/>
                          <w:sz w:val="24"/>
                          <w:szCs w:val="20"/>
                        </w:rPr>
                        <w:t xml:space="preserve">Dans le cas </w:t>
                      </w:r>
                      <w:r w:rsidR="009D2052">
                        <w:rPr>
                          <w:b w:val="0"/>
                          <w:bCs/>
                          <w:sz w:val="24"/>
                          <w:szCs w:val="20"/>
                        </w:rPr>
                        <w:t>o</w:t>
                      </w:r>
                      <w:r w:rsidR="00EC6B40">
                        <w:rPr>
                          <w:b w:val="0"/>
                          <w:bCs/>
                          <w:sz w:val="24"/>
                          <w:szCs w:val="20"/>
                        </w:rPr>
                        <w:t xml:space="preserve">ù l’utilisateur aurait oublié </w:t>
                      </w:r>
                      <w:r w:rsidR="00C54AEF">
                        <w:rPr>
                          <w:b w:val="0"/>
                          <w:bCs/>
                          <w:sz w:val="24"/>
                          <w:szCs w:val="20"/>
                        </w:rPr>
                        <w:t>son mot de passe</w:t>
                      </w:r>
                      <w:r w:rsidR="00490E14">
                        <w:rPr>
                          <w:b w:val="0"/>
                          <w:bCs/>
                          <w:sz w:val="24"/>
                          <w:szCs w:val="20"/>
                        </w:rPr>
                        <w:t xml:space="preserve">, </w:t>
                      </w:r>
                      <w:r w:rsidR="00193E88">
                        <w:rPr>
                          <w:b w:val="0"/>
                          <w:bCs/>
                          <w:sz w:val="24"/>
                          <w:szCs w:val="20"/>
                        </w:rPr>
                        <w:t xml:space="preserve">l’usager peut toujours retrouver son mot de passe </w:t>
                      </w:r>
                      <w:r w:rsidR="002D121C">
                        <w:rPr>
                          <w:b w:val="0"/>
                          <w:bCs/>
                          <w:sz w:val="24"/>
                          <w:szCs w:val="20"/>
                        </w:rPr>
                        <w:t xml:space="preserve">via ce bouton qui le mènera la page </w:t>
                      </w:r>
                      <w:r w:rsidR="00D54207">
                        <w:rPr>
                          <w:b w:val="0"/>
                          <w:bCs/>
                          <w:sz w:val="24"/>
                          <w:szCs w:val="20"/>
                        </w:rPr>
                        <w:t>« mot de passe oublié »</w:t>
                      </w:r>
                      <w:r w:rsidR="00033DCE">
                        <w:rPr>
                          <w:b w:val="0"/>
                          <w:bCs/>
                          <w:sz w:val="24"/>
                          <w:szCs w:val="20"/>
                        </w:rPr>
                        <w:t>.</w:t>
                      </w:r>
                    </w:p>
                    <w:p w14:paraId="48048EBB" w14:textId="1F206D15" w:rsidR="003205A1" w:rsidRDefault="00EF219B" w:rsidP="00EF219B">
                      <w:pPr>
                        <w:pStyle w:val="ListParagraph"/>
                        <w:numPr>
                          <w:ilvl w:val="0"/>
                          <w:numId w:val="5"/>
                        </w:numPr>
                      </w:pPr>
                      <w:r>
                        <w:t>Bouton « </w:t>
                      </w:r>
                      <w:r w:rsidR="004A118D">
                        <w:t>Créer un compte »</w:t>
                      </w:r>
                    </w:p>
                    <w:p w14:paraId="7AD005CC" w14:textId="05B615D4" w:rsidR="004458CB" w:rsidRPr="004458CB" w:rsidRDefault="004458CB" w:rsidP="004458CB">
                      <w:pPr>
                        <w:ind w:left="1080"/>
                        <w:rPr>
                          <w:b w:val="0"/>
                          <w:bCs/>
                          <w:sz w:val="24"/>
                          <w:szCs w:val="20"/>
                        </w:rPr>
                      </w:pPr>
                      <w:r>
                        <w:rPr>
                          <w:b w:val="0"/>
                          <w:bCs/>
                          <w:sz w:val="24"/>
                          <w:szCs w:val="20"/>
                        </w:rPr>
                        <w:t xml:space="preserve">L’usager peut se rediriger vers la page </w:t>
                      </w:r>
                      <w:r w:rsidR="008B2BFA">
                        <w:rPr>
                          <w:b w:val="0"/>
                          <w:bCs/>
                          <w:sz w:val="24"/>
                          <w:szCs w:val="20"/>
                        </w:rPr>
                        <w:t>d’inscription s’il le souhaite.</w:t>
                      </w:r>
                    </w:p>
                  </w:txbxContent>
                </v:textbox>
              </v:shape>
            </w:pict>
          </mc:Fallback>
        </mc:AlternateContent>
      </w:r>
      <w:r w:rsidR="00767480">
        <w:rPr>
          <w:noProof/>
        </w:rPr>
        <mc:AlternateContent>
          <mc:Choice Requires="wps">
            <w:drawing>
              <wp:anchor distT="0" distB="0" distL="114300" distR="114300" simplePos="0" relativeHeight="251658269" behindDoc="0" locked="0" layoutInCell="1" allowOverlap="1" wp14:anchorId="2A2CFD8A" wp14:editId="48F42ECE">
                <wp:simplePos x="0" y="0"/>
                <wp:positionH relativeFrom="margin">
                  <wp:posOffset>1112027</wp:posOffset>
                </wp:positionH>
                <wp:positionV relativeFrom="paragraph">
                  <wp:posOffset>3813605</wp:posOffset>
                </wp:positionV>
                <wp:extent cx="1106129" cy="289560"/>
                <wp:effectExtent l="0" t="0" r="18415" b="15240"/>
                <wp:wrapNone/>
                <wp:docPr id="835496973" name="Rectangle 37"/>
                <wp:cNvGraphicFramePr/>
                <a:graphic xmlns:a="http://schemas.openxmlformats.org/drawingml/2006/main">
                  <a:graphicData uri="http://schemas.microsoft.com/office/word/2010/wordprocessingShape">
                    <wps:wsp>
                      <wps:cNvSpPr/>
                      <wps:spPr>
                        <a:xfrm>
                          <a:off x="0" y="0"/>
                          <a:ext cx="1106129" cy="28956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87.55pt;margin-top:300.3pt;width:87.1pt;height:22.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554D6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">
                <w10:wrap anchorx="margin"/>
              </v:rect>
            </w:pict>
          </mc:Fallback>
        </mc:AlternateContent>
      </w:r>
      <w:r w:rsidR="00C541A4">
        <w:rPr>
          <w:noProof/>
        </w:rPr>
        <mc:AlternateContent>
          <mc:Choice Requires="wps">
            <w:drawing>
              <wp:anchor distT="0" distB="0" distL="114300" distR="114300" simplePos="0" relativeHeight="251658267" behindDoc="0" locked="0" layoutInCell="1" allowOverlap="1" wp14:anchorId="534AE2B5" wp14:editId="490D9C27">
                <wp:simplePos x="0" y="0"/>
                <wp:positionH relativeFrom="column">
                  <wp:posOffset>42770</wp:posOffset>
                </wp:positionH>
                <wp:positionV relativeFrom="paragraph">
                  <wp:posOffset>3216295</wp:posOffset>
                </wp:positionV>
                <wp:extent cx="3392129" cy="553065"/>
                <wp:effectExtent l="0" t="0" r="18415" b="19050"/>
                <wp:wrapNone/>
                <wp:docPr id="849227975" name="Rectangle 37"/>
                <wp:cNvGraphicFramePr/>
                <a:graphic xmlns:a="http://schemas.openxmlformats.org/drawingml/2006/main">
                  <a:graphicData uri="http://schemas.microsoft.com/office/word/2010/wordprocessingShape">
                    <wps:wsp>
                      <wps:cNvSpPr/>
                      <wps:spPr>
                        <a:xfrm>
                          <a:off x="0" y="0"/>
                          <a:ext cx="3392129" cy="55306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35pt;margin-top:253.25pt;width:267.1pt;height:43.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8EC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"/>
            </w:pict>
          </mc:Fallback>
        </mc:AlternateContent>
      </w:r>
      <w:r w:rsidR="002954B7">
        <w:rPr>
          <w:noProof/>
        </w:rPr>
        <mc:AlternateContent>
          <mc:Choice Requires="wps">
            <w:drawing>
              <wp:anchor distT="0" distB="0" distL="114300" distR="114300" simplePos="0" relativeHeight="251658265" behindDoc="0" locked="0" layoutInCell="1" allowOverlap="1" wp14:anchorId="22AAF1A9" wp14:editId="2B3941C3">
                <wp:simplePos x="0" y="0"/>
                <wp:positionH relativeFrom="column">
                  <wp:posOffset>35395</wp:posOffset>
                </wp:positionH>
                <wp:positionV relativeFrom="paragraph">
                  <wp:posOffset>1431741</wp:posOffset>
                </wp:positionV>
                <wp:extent cx="3392129" cy="1691640"/>
                <wp:effectExtent l="0" t="0" r="18415" b="22860"/>
                <wp:wrapNone/>
                <wp:docPr id="1829800128" name="Rectangle 37"/>
                <wp:cNvGraphicFramePr/>
                <a:graphic xmlns:a="http://schemas.openxmlformats.org/drawingml/2006/main">
                  <a:graphicData uri="http://schemas.microsoft.com/office/word/2010/wordprocessingShape">
                    <wps:wsp>
                      <wps:cNvSpPr/>
                      <wps:spPr>
                        <a:xfrm>
                          <a:off x="0" y="0"/>
                          <a:ext cx="3392129" cy="16916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2.8pt;margin-top:112.75pt;width:267.1pt;height:133.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pt" w14:anchorId="0F749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"/>
            </w:pict>
          </mc:Fallback>
        </mc:AlternateContent>
      </w:r>
      <w:r w:rsidR="00EE37BD" w:rsidRPr="00EE37BD">
        <w:rPr>
          <w:noProof/>
        </w:rPr>
        <w:drawing>
          <wp:inline distT="0" distB="0" distL="0" distR="0" wp14:anchorId="2D1FB4AC" wp14:editId="28A63D0A">
            <wp:extent cx="3401851" cy="4675239"/>
            <wp:effectExtent l="0" t="0" r="8255" b="0"/>
            <wp:docPr id="1735709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976" name="Image 1" descr="Une image contenant texte, capture d’écran, Police, nombre&#10;&#10;Description générée automatiquement"/>
                    <pic:cNvPicPr/>
                  </pic:nvPicPr>
                  <pic:blipFill>
                    <a:blip r:embed="rId22"/>
                    <a:stretch>
                      <a:fillRect/>
                    </a:stretch>
                  </pic:blipFill>
                  <pic:spPr>
                    <a:xfrm>
                      <a:off x="0" y="0"/>
                      <a:ext cx="3401851" cy="4675239"/>
                    </a:xfrm>
                    <a:prstGeom prst="rect">
                      <a:avLst/>
                    </a:prstGeom>
                  </pic:spPr>
                </pic:pic>
              </a:graphicData>
            </a:graphic>
          </wp:inline>
        </w:drawing>
      </w:r>
      <w:r w:rsidR="00EE37BD" w:rsidRPr="00EE37BD">
        <w:t xml:space="preserve"> </w:t>
      </w:r>
      <w:r w:rsidR="004165B6">
        <w:br w:type="page"/>
      </w:r>
    </w:p>
    <w:p w14:paraId="134A74B5" w14:textId="51668FB0" w:rsidR="004165B6" w:rsidRDefault="009B08CB" w:rsidP="009B08CB">
      <w:pPr>
        <w:pStyle w:val="Heading1"/>
      </w:pPr>
      <w:bookmarkStart w:id="7" w:name="_Toc167227496"/>
      <w:r>
        <w:lastRenderedPageBreak/>
        <w:t>Page « Mot de passe oublié »</w:t>
      </w:r>
      <w:bookmarkEnd w:id="7"/>
    </w:p>
    <w:p w14:paraId="1141165C" w14:textId="5ADAEF37" w:rsidR="009B08CB" w:rsidRDefault="009B08CB" w:rsidP="009B08CB">
      <w:r>
        <w:t xml:space="preserve">Voici la page qui permet à l’utilisateur de </w:t>
      </w:r>
      <w:r w:rsidR="0024197F">
        <w:t>retrouver son mot de passe dans le cas o</w:t>
      </w:r>
      <w:r w:rsidR="00512FD9">
        <w:t>ù il l’aurait oublié.</w:t>
      </w:r>
      <w:r w:rsidR="00C64E30" w:rsidRPr="00C64E30">
        <w:rPr>
          <w:noProof/>
        </w:rPr>
        <w:t xml:space="preserve"> </w:t>
      </w:r>
      <w:r w:rsidR="00C64E30" w:rsidRPr="00C64E30">
        <w:rPr>
          <w:noProof/>
        </w:rPr>
        <w:drawing>
          <wp:inline distT="0" distB="0" distL="0" distR="0" wp14:anchorId="6ABA0749" wp14:editId="025259BE">
            <wp:extent cx="6097270" cy="3428365"/>
            <wp:effectExtent l="0" t="0" r="0" b="635"/>
            <wp:docPr id="1769892543" name="Image 1" descr="Une image contenant texte, capture d’écran, Mar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92543" name="Image 1" descr="Une image contenant texte, capture d’écran, Marque, conception&#10;&#10;Description générée automatiquement"/>
                    <pic:cNvPicPr/>
                  </pic:nvPicPr>
                  <pic:blipFill>
                    <a:blip r:embed="rId23"/>
                    <a:stretch>
                      <a:fillRect/>
                    </a:stretch>
                  </pic:blipFill>
                  <pic:spPr>
                    <a:xfrm>
                      <a:off x="0" y="0"/>
                      <a:ext cx="6097270" cy="3428365"/>
                    </a:xfrm>
                    <a:prstGeom prst="rect">
                      <a:avLst/>
                    </a:prstGeom>
                  </pic:spPr>
                </pic:pic>
              </a:graphicData>
            </a:graphic>
          </wp:inline>
        </w:drawing>
      </w:r>
    </w:p>
    <w:p w14:paraId="1BE88C41" w14:textId="559130E1" w:rsidR="009B08CB" w:rsidRDefault="009B08CB" w:rsidP="009B08CB"/>
    <w:p w14:paraId="0A8E482A" w14:textId="5BC39F72" w:rsidR="004165B6" w:rsidRDefault="00472799">
      <w:pPr>
        <w:spacing w:after="200"/>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308" behindDoc="0" locked="0" layoutInCell="1" allowOverlap="1" wp14:anchorId="5E4EC4E8" wp14:editId="14C9CF36">
                <wp:simplePos x="0" y="0"/>
                <wp:positionH relativeFrom="column">
                  <wp:posOffset>3479533</wp:posOffset>
                </wp:positionH>
                <wp:positionV relativeFrom="paragraph">
                  <wp:posOffset>924092</wp:posOffset>
                </wp:positionV>
                <wp:extent cx="3044190" cy="3368842"/>
                <wp:effectExtent l="0" t="0" r="22860" b="22225"/>
                <wp:wrapNone/>
                <wp:docPr id="925540230" name="Zone de texte 34"/>
                <wp:cNvGraphicFramePr/>
                <a:graphic xmlns:a="http://schemas.openxmlformats.org/drawingml/2006/main">
                  <a:graphicData uri="http://schemas.microsoft.com/office/word/2010/wordprocessingShape">
                    <wps:wsp>
                      <wps:cNvSpPr txBox="1"/>
                      <wps:spPr>
                        <a:xfrm>
                          <a:off x="0" y="0"/>
                          <a:ext cx="3044190" cy="3368842"/>
                        </a:xfrm>
                        <a:prstGeom prst="rect">
                          <a:avLst/>
                        </a:prstGeom>
                        <a:solidFill>
                          <a:srgbClr val="FFFFFF"/>
                        </a:solidFill>
                        <a:ln w="6350">
                          <a:solidFill>
                            <a:prstClr val="black"/>
                          </a:solidFill>
                        </a:ln>
                      </wps:spPr>
                      <wps:txbx>
                        <w:txbxContent>
                          <w:p w14:paraId="243D0453" w14:textId="3F1512D7" w:rsidR="00A24672" w:rsidRPr="00E61C17" w:rsidRDefault="00A24672" w:rsidP="00E61C17">
                            <w:pPr>
                              <w:pStyle w:val="ListParagraph"/>
                              <w:numPr>
                                <w:ilvl w:val="0"/>
                                <w:numId w:val="9"/>
                              </w:numPr>
                              <w:rPr>
                                <w:lang w:val="fr-CA"/>
                              </w:rPr>
                            </w:pPr>
                            <w:r w:rsidRPr="00E61C17">
                              <w:rPr>
                                <w:lang w:val="fr-CA"/>
                              </w:rPr>
                              <w:t>Bouton de retour</w:t>
                            </w:r>
                          </w:p>
                          <w:p w14:paraId="53DB97A1" w14:textId="77777777" w:rsidR="00A24672" w:rsidRPr="00EF6C74" w:rsidRDefault="00A24672" w:rsidP="00A24672">
                            <w:pPr>
                              <w:ind w:left="1080"/>
                              <w:rPr>
                                <w:b w:val="0"/>
                                <w:bCs/>
                                <w:sz w:val="24"/>
                                <w:szCs w:val="20"/>
                                <w:lang w:val="fr-CA"/>
                              </w:rPr>
                            </w:pPr>
                            <w:r w:rsidRPr="00EF6C74">
                              <w:rPr>
                                <w:b w:val="0"/>
                                <w:bCs/>
                                <w:sz w:val="24"/>
                                <w:szCs w:val="20"/>
                                <w:lang w:val="fr-CA"/>
                              </w:rPr>
                              <w:t>Ramène l’utilisateur à la page d’accueil.</w:t>
                            </w:r>
                          </w:p>
                          <w:p w14:paraId="2A54CD29" w14:textId="77777777" w:rsidR="00A24672" w:rsidRDefault="00A24672" w:rsidP="00A24672">
                            <w:pPr>
                              <w:ind w:left="1080"/>
                              <w:rPr>
                                <w:b w:val="0"/>
                                <w:bCs/>
                                <w:lang w:val="fr-CA"/>
                              </w:rPr>
                            </w:pPr>
                          </w:p>
                          <w:p w14:paraId="124F7749" w14:textId="7B4F1A13" w:rsidR="00A24672" w:rsidRPr="00E61C17" w:rsidRDefault="00A24672" w:rsidP="00E61C17">
                            <w:pPr>
                              <w:pStyle w:val="ListParagraph"/>
                              <w:numPr>
                                <w:ilvl w:val="0"/>
                                <w:numId w:val="9"/>
                              </w:numPr>
                              <w:rPr>
                                <w:lang w:val="fr-CA"/>
                              </w:rPr>
                            </w:pPr>
                            <w:r w:rsidRPr="00E61C17">
                              <w:rPr>
                                <w:lang w:val="fr-CA"/>
                              </w:rPr>
                              <w:t xml:space="preserve">Champs </w:t>
                            </w:r>
                            <w:r w:rsidR="00D42057">
                              <w:rPr>
                                <w:lang w:val="fr-CA"/>
                              </w:rPr>
                              <w:t xml:space="preserve">pour l’adresse </w:t>
                            </w:r>
                            <w:r w:rsidR="00ED7509">
                              <w:rPr>
                                <w:lang w:val="fr-CA"/>
                              </w:rPr>
                              <w:t>courriel</w:t>
                            </w:r>
                          </w:p>
                          <w:p w14:paraId="0D9FF9C0" w14:textId="77777777" w:rsidR="00A24672" w:rsidRPr="00EF6C74" w:rsidRDefault="00A24672" w:rsidP="00A24672">
                            <w:pPr>
                              <w:pStyle w:val="ListParagraph"/>
                              <w:ind w:left="1080"/>
                              <w:rPr>
                                <w:b w:val="0"/>
                                <w:bCs/>
                                <w:sz w:val="24"/>
                                <w:szCs w:val="20"/>
                                <w:lang w:val="fr-CA"/>
                              </w:rPr>
                            </w:pPr>
                            <w:r w:rsidRPr="00EF6C74">
                              <w:rPr>
                                <w:b w:val="0"/>
                                <w:bCs/>
                                <w:sz w:val="24"/>
                                <w:szCs w:val="20"/>
                                <w:lang w:val="fr-CA"/>
                              </w:rPr>
                              <w:t xml:space="preserve">L’utilisateur est invité à </w:t>
                            </w:r>
                            <w:r>
                              <w:rPr>
                                <w:b w:val="0"/>
                                <w:bCs/>
                                <w:sz w:val="24"/>
                                <w:szCs w:val="20"/>
                                <w:lang w:val="fr-CA"/>
                              </w:rPr>
                              <w:t xml:space="preserve">entrer l’adresse courriel et le mot de passe. </w:t>
                            </w:r>
                          </w:p>
                          <w:p w14:paraId="4D3CE024" w14:textId="70F359DD" w:rsidR="00A24672" w:rsidRDefault="00A24672" w:rsidP="00E61C17">
                            <w:pPr>
                              <w:pStyle w:val="ListParagraph"/>
                              <w:numPr>
                                <w:ilvl w:val="0"/>
                                <w:numId w:val="9"/>
                              </w:numPr>
                            </w:pPr>
                            <w:r>
                              <w:t>Bouton « </w:t>
                            </w:r>
                            <w:r w:rsidR="00C81627">
                              <w:t>Envoyer le lien</w:t>
                            </w:r>
                            <w:r w:rsidR="00D42057">
                              <w:t xml:space="preserve"> </w:t>
                            </w:r>
                            <w:r>
                              <w:t>»</w:t>
                            </w:r>
                          </w:p>
                          <w:p w14:paraId="1809F64B" w14:textId="35F857D8" w:rsidR="00A24672" w:rsidRPr="009973FF" w:rsidRDefault="00A24672" w:rsidP="00D32085">
                            <w:pPr>
                              <w:ind w:left="1080"/>
                            </w:pPr>
                            <w:r>
                              <w:rPr>
                                <w:b w:val="0"/>
                                <w:bCs/>
                                <w:sz w:val="24"/>
                                <w:szCs w:val="20"/>
                              </w:rPr>
                              <w:t xml:space="preserve">Une fois </w:t>
                            </w:r>
                            <w:r w:rsidR="00416417">
                              <w:rPr>
                                <w:b w:val="0"/>
                                <w:bCs/>
                                <w:sz w:val="24"/>
                                <w:szCs w:val="20"/>
                              </w:rPr>
                              <w:t xml:space="preserve">l’adresse </w:t>
                            </w:r>
                            <w:r w:rsidR="00472799">
                              <w:rPr>
                                <w:b w:val="0"/>
                                <w:bCs/>
                                <w:sz w:val="24"/>
                                <w:szCs w:val="20"/>
                              </w:rPr>
                              <w:t xml:space="preserve">courriel </w:t>
                            </w:r>
                            <w:r w:rsidR="00416417">
                              <w:rPr>
                                <w:b w:val="0"/>
                                <w:bCs/>
                                <w:sz w:val="24"/>
                                <w:szCs w:val="20"/>
                              </w:rPr>
                              <w:t xml:space="preserve">entré, </w:t>
                            </w:r>
                            <w:r>
                              <w:rPr>
                                <w:b w:val="0"/>
                                <w:bCs/>
                                <w:sz w:val="24"/>
                                <w:szCs w:val="20"/>
                              </w:rPr>
                              <w:t xml:space="preserve">ce bouton </w:t>
                            </w:r>
                            <w:r w:rsidR="004816C6">
                              <w:rPr>
                                <w:b w:val="0"/>
                                <w:bCs/>
                                <w:sz w:val="24"/>
                                <w:szCs w:val="20"/>
                              </w:rPr>
                              <w:t>permet d’e</w:t>
                            </w:r>
                            <w:r w:rsidR="003F3926">
                              <w:rPr>
                                <w:b w:val="0"/>
                                <w:bCs/>
                                <w:sz w:val="24"/>
                                <w:szCs w:val="20"/>
                              </w:rPr>
                              <w:t xml:space="preserve">nvoyer le lien </w:t>
                            </w:r>
                            <w:r w:rsidR="00B17E5A">
                              <w:rPr>
                                <w:b w:val="0"/>
                                <w:bCs/>
                                <w:sz w:val="24"/>
                                <w:szCs w:val="20"/>
                              </w:rPr>
                              <w:t>de réinitiali</w:t>
                            </w:r>
                            <w:r w:rsidR="00456AED">
                              <w:rPr>
                                <w:b w:val="0"/>
                                <w:bCs/>
                                <w:sz w:val="24"/>
                                <w:szCs w:val="20"/>
                              </w:rPr>
                              <w:t>sation</w:t>
                            </w:r>
                            <w:r w:rsidR="00332494">
                              <w:rPr>
                                <w:b w:val="0"/>
                                <w:bCs/>
                                <w:sz w:val="24"/>
                                <w:szCs w:val="20"/>
                              </w:rPr>
                              <w:t xml:space="preserve"> du mot de </w:t>
                            </w:r>
                            <w:r w:rsidR="00472799">
                              <w:rPr>
                                <w:b w:val="0"/>
                                <w:bCs/>
                                <w:sz w:val="24"/>
                                <w:szCs w:val="20"/>
                              </w:rPr>
                              <w:t>passe</w:t>
                            </w:r>
                            <w:r w:rsidR="00F0755B">
                              <w:rPr>
                                <w:b w:val="0"/>
                                <w:bCs/>
                                <w:sz w:val="24"/>
                                <w:szCs w:val="20"/>
                              </w:rPr>
                              <w:t xml:space="preserve"> à l’ad</w:t>
                            </w:r>
                            <w:r w:rsidR="00DA7D1F">
                              <w:rPr>
                                <w:b w:val="0"/>
                                <w:bCs/>
                                <w:sz w:val="24"/>
                                <w:szCs w:val="20"/>
                              </w:rPr>
                              <w:t>resse électronique.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EC4E8" id="_x0000_s1028" type="#_x0000_t202" style="position:absolute;margin-left:274pt;margin-top:72.75pt;width:239.7pt;height:265.2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" strokeweight=".5pt">
                <v:textbox>
                  <w:txbxContent>
                    <w:p w14:paraId="243D0453" w14:textId="3F1512D7" w:rsidR="00A24672" w:rsidRPr="00E61C17" w:rsidRDefault="00A24672" w:rsidP="00E61C17">
                      <w:pPr>
                        <w:pStyle w:val="ListParagraph"/>
                        <w:numPr>
                          <w:ilvl w:val="0"/>
                          <w:numId w:val="9"/>
                        </w:numPr>
                        <w:rPr>
                          <w:lang w:val="fr-CA"/>
                        </w:rPr>
                      </w:pPr>
                      <w:r w:rsidRPr="00E61C17">
                        <w:rPr>
                          <w:lang w:val="fr-CA"/>
                        </w:rPr>
                        <w:t>Bouton de retour</w:t>
                      </w:r>
                    </w:p>
                    <w:p w14:paraId="53DB97A1" w14:textId="77777777" w:rsidR="00A24672" w:rsidRPr="00EF6C74" w:rsidRDefault="00A24672" w:rsidP="00A24672">
                      <w:pPr>
                        <w:ind w:left="1080"/>
                        <w:rPr>
                          <w:b w:val="0"/>
                          <w:bCs/>
                          <w:sz w:val="24"/>
                          <w:szCs w:val="20"/>
                          <w:lang w:val="fr-CA"/>
                        </w:rPr>
                      </w:pPr>
                      <w:r w:rsidRPr="00EF6C74">
                        <w:rPr>
                          <w:b w:val="0"/>
                          <w:bCs/>
                          <w:sz w:val="24"/>
                          <w:szCs w:val="20"/>
                          <w:lang w:val="fr-CA"/>
                        </w:rPr>
                        <w:t>Ramène l’utilisateur à la page d’accueil.</w:t>
                      </w:r>
                    </w:p>
                    <w:p w14:paraId="2A54CD29" w14:textId="77777777" w:rsidR="00A24672" w:rsidRDefault="00A24672" w:rsidP="00A24672">
                      <w:pPr>
                        <w:ind w:left="1080"/>
                        <w:rPr>
                          <w:b w:val="0"/>
                          <w:bCs/>
                          <w:lang w:val="fr-CA"/>
                        </w:rPr>
                      </w:pPr>
                    </w:p>
                    <w:p w14:paraId="124F7749" w14:textId="7B4F1A13" w:rsidR="00A24672" w:rsidRPr="00E61C17" w:rsidRDefault="00A24672" w:rsidP="00E61C17">
                      <w:pPr>
                        <w:pStyle w:val="ListParagraph"/>
                        <w:numPr>
                          <w:ilvl w:val="0"/>
                          <w:numId w:val="9"/>
                        </w:numPr>
                        <w:rPr>
                          <w:lang w:val="fr-CA"/>
                        </w:rPr>
                      </w:pPr>
                      <w:r w:rsidRPr="00E61C17">
                        <w:rPr>
                          <w:lang w:val="fr-CA"/>
                        </w:rPr>
                        <w:t xml:space="preserve">Champs </w:t>
                      </w:r>
                      <w:r w:rsidR="00D42057">
                        <w:rPr>
                          <w:lang w:val="fr-CA"/>
                        </w:rPr>
                        <w:t xml:space="preserve">pour l’adresse </w:t>
                      </w:r>
                      <w:r w:rsidR="00ED7509">
                        <w:rPr>
                          <w:lang w:val="fr-CA"/>
                        </w:rPr>
                        <w:t>courriel</w:t>
                      </w:r>
                    </w:p>
                    <w:p w14:paraId="0D9FF9C0" w14:textId="77777777" w:rsidR="00A24672" w:rsidRPr="00EF6C74" w:rsidRDefault="00A24672" w:rsidP="00A24672">
                      <w:pPr>
                        <w:pStyle w:val="ListParagraph"/>
                        <w:ind w:left="1080"/>
                        <w:rPr>
                          <w:b w:val="0"/>
                          <w:bCs/>
                          <w:sz w:val="24"/>
                          <w:szCs w:val="20"/>
                          <w:lang w:val="fr-CA"/>
                        </w:rPr>
                      </w:pPr>
                      <w:r w:rsidRPr="00EF6C74">
                        <w:rPr>
                          <w:b w:val="0"/>
                          <w:bCs/>
                          <w:sz w:val="24"/>
                          <w:szCs w:val="20"/>
                          <w:lang w:val="fr-CA"/>
                        </w:rPr>
                        <w:t xml:space="preserve">L’utilisateur est invité à </w:t>
                      </w:r>
                      <w:r>
                        <w:rPr>
                          <w:b w:val="0"/>
                          <w:bCs/>
                          <w:sz w:val="24"/>
                          <w:szCs w:val="20"/>
                          <w:lang w:val="fr-CA"/>
                        </w:rPr>
                        <w:t xml:space="preserve">entrer l’adresse courriel et le mot de passe. </w:t>
                      </w:r>
                    </w:p>
                    <w:p w14:paraId="4D3CE024" w14:textId="70F359DD" w:rsidR="00A24672" w:rsidRDefault="00A24672" w:rsidP="00E61C17">
                      <w:pPr>
                        <w:pStyle w:val="ListParagraph"/>
                        <w:numPr>
                          <w:ilvl w:val="0"/>
                          <w:numId w:val="9"/>
                        </w:numPr>
                      </w:pPr>
                      <w:r>
                        <w:t>Bouton « </w:t>
                      </w:r>
                      <w:r w:rsidR="00C81627">
                        <w:t>Envoyer le lien</w:t>
                      </w:r>
                      <w:r w:rsidR="00D42057">
                        <w:t xml:space="preserve"> </w:t>
                      </w:r>
                      <w:r>
                        <w:t>»</w:t>
                      </w:r>
                    </w:p>
                    <w:p w14:paraId="1809F64B" w14:textId="35F857D8" w:rsidR="00A24672" w:rsidRPr="009973FF" w:rsidRDefault="00A24672" w:rsidP="00D32085">
                      <w:pPr>
                        <w:ind w:left="1080"/>
                      </w:pPr>
                      <w:r>
                        <w:rPr>
                          <w:b w:val="0"/>
                          <w:bCs/>
                          <w:sz w:val="24"/>
                          <w:szCs w:val="20"/>
                        </w:rPr>
                        <w:t xml:space="preserve">Une fois </w:t>
                      </w:r>
                      <w:r w:rsidR="00416417">
                        <w:rPr>
                          <w:b w:val="0"/>
                          <w:bCs/>
                          <w:sz w:val="24"/>
                          <w:szCs w:val="20"/>
                        </w:rPr>
                        <w:t xml:space="preserve">l’adresse </w:t>
                      </w:r>
                      <w:r w:rsidR="00472799">
                        <w:rPr>
                          <w:b w:val="0"/>
                          <w:bCs/>
                          <w:sz w:val="24"/>
                          <w:szCs w:val="20"/>
                        </w:rPr>
                        <w:t xml:space="preserve">courriel </w:t>
                      </w:r>
                      <w:r w:rsidR="00416417">
                        <w:rPr>
                          <w:b w:val="0"/>
                          <w:bCs/>
                          <w:sz w:val="24"/>
                          <w:szCs w:val="20"/>
                        </w:rPr>
                        <w:t xml:space="preserve">entré, </w:t>
                      </w:r>
                      <w:r>
                        <w:rPr>
                          <w:b w:val="0"/>
                          <w:bCs/>
                          <w:sz w:val="24"/>
                          <w:szCs w:val="20"/>
                        </w:rPr>
                        <w:t xml:space="preserve">ce bouton </w:t>
                      </w:r>
                      <w:r w:rsidR="004816C6">
                        <w:rPr>
                          <w:b w:val="0"/>
                          <w:bCs/>
                          <w:sz w:val="24"/>
                          <w:szCs w:val="20"/>
                        </w:rPr>
                        <w:t>permet d’e</w:t>
                      </w:r>
                      <w:r w:rsidR="003F3926">
                        <w:rPr>
                          <w:b w:val="0"/>
                          <w:bCs/>
                          <w:sz w:val="24"/>
                          <w:szCs w:val="20"/>
                        </w:rPr>
                        <w:t xml:space="preserve">nvoyer le lien </w:t>
                      </w:r>
                      <w:r w:rsidR="00B17E5A">
                        <w:rPr>
                          <w:b w:val="0"/>
                          <w:bCs/>
                          <w:sz w:val="24"/>
                          <w:szCs w:val="20"/>
                        </w:rPr>
                        <w:t>de réinitiali</w:t>
                      </w:r>
                      <w:r w:rsidR="00456AED">
                        <w:rPr>
                          <w:b w:val="0"/>
                          <w:bCs/>
                          <w:sz w:val="24"/>
                          <w:szCs w:val="20"/>
                        </w:rPr>
                        <w:t>sation</w:t>
                      </w:r>
                      <w:r w:rsidR="00332494">
                        <w:rPr>
                          <w:b w:val="0"/>
                          <w:bCs/>
                          <w:sz w:val="24"/>
                          <w:szCs w:val="20"/>
                        </w:rPr>
                        <w:t xml:space="preserve"> du mot de </w:t>
                      </w:r>
                      <w:r w:rsidR="00472799">
                        <w:rPr>
                          <w:b w:val="0"/>
                          <w:bCs/>
                          <w:sz w:val="24"/>
                          <w:szCs w:val="20"/>
                        </w:rPr>
                        <w:t>passe</w:t>
                      </w:r>
                      <w:r w:rsidR="00F0755B">
                        <w:rPr>
                          <w:b w:val="0"/>
                          <w:bCs/>
                          <w:sz w:val="24"/>
                          <w:szCs w:val="20"/>
                        </w:rPr>
                        <w:t xml:space="preserve"> à l’ad</w:t>
                      </w:r>
                      <w:r w:rsidR="00DA7D1F">
                        <w:rPr>
                          <w:b w:val="0"/>
                          <w:bCs/>
                          <w:sz w:val="24"/>
                          <w:szCs w:val="20"/>
                        </w:rPr>
                        <w:t>resse électronique.</w:t>
                      </w:r>
                    </w:p>
                  </w:txbxContent>
                </v:textbox>
              </v:shape>
            </w:pict>
          </mc:Fallback>
        </mc:AlternateContent>
      </w:r>
      <w:r w:rsidR="00D32085">
        <w:rPr>
          <w:noProof/>
        </w:rPr>
        <mc:AlternateContent>
          <mc:Choice Requires="wps">
            <w:drawing>
              <wp:anchor distT="0" distB="0" distL="114300" distR="114300" simplePos="0" relativeHeight="251658314" behindDoc="0" locked="0" layoutInCell="1" allowOverlap="1" wp14:anchorId="5DF64A34" wp14:editId="50DFFB45">
                <wp:simplePos x="0" y="0"/>
                <wp:positionH relativeFrom="margin">
                  <wp:posOffset>1963554</wp:posOffset>
                </wp:positionH>
                <wp:positionV relativeFrom="paragraph">
                  <wp:posOffset>2711784</wp:posOffset>
                </wp:positionV>
                <wp:extent cx="1931068" cy="191503"/>
                <wp:effectExtent l="0" t="19050" r="69215" b="94615"/>
                <wp:wrapNone/>
                <wp:docPr id="1110440207" name="Connecteur : en angle 41"/>
                <wp:cNvGraphicFramePr/>
                <a:graphic xmlns:a="http://schemas.openxmlformats.org/drawingml/2006/main">
                  <a:graphicData uri="http://schemas.microsoft.com/office/word/2010/wordprocessingShape">
                    <wps:wsp>
                      <wps:cNvCnPr/>
                      <wps:spPr>
                        <a:xfrm>
                          <a:off x="0" y="0"/>
                          <a:ext cx="1931068" cy="191503"/>
                        </a:xfrm>
                        <a:prstGeom prst="bentConnector3">
                          <a:avLst>
                            <a:gd name="adj1" fmla="val 69095"/>
                          </a:avLst>
                        </a:prstGeom>
                        <a:noFill/>
                        <a:ln w="28575">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 en angle 41" style="position:absolute;margin-left:154.6pt;margin-top:213.55pt;width:152.05pt;height:15.1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4" adj="1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" w14:anchorId="33D21BCC">
                <v:stroke endarrow="block"/>
                <w10:wrap anchorx="margin"/>
              </v:shape>
            </w:pict>
          </mc:Fallback>
        </mc:AlternateContent>
      </w:r>
      <w:r w:rsidR="00D32085">
        <w:rPr>
          <w:noProof/>
        </w:rPr>
        <mc:AlternateContent>
          <mc:Choice Requires="wps">
            <w:drawing>
              <wp:anchor distT="0" distB="0" distL="114300" distR="114300" simplePos="0" relativeHeight="251658313" behindDoc="0" locked="0" layoutInCell="1" allowOverlap="1" wp14:anchorId="1041D35F" wp14:editId="03073844">
                <wp:simplePos x="0" y="0"/>
                <wp:positionH relativeFrom="column">
                  <wp:posOffset>3323122</wp:posOffset>
                </wp:positionH>
                <wp:positionV relativeFrom="paragraph">
                  <wp:posOffset>2004928</wp:posOffset>
                </wp:positionV>
                <wp:extent cx="649572" cy="134353"/>
                <wp:effectExtent l="0" t="76200" r="0" b="37465"/>
                <wp:wrapNone/>
                <wp:docPr id="816607123" name="Connecteur : en angle 41"/>
                <wp:cNvGraphicFramePr/>
                <a:graphic xmlns:a="http://schemas.openxmlformats.org/drawingml/2006/main">
                  <a:graphicData uri="http://schemas.microsoft.com/office/word/2010/wordprocessingShape">
                    <wps:wsp>
                      <wps:cNvCnPr/>
                      <wps:spPr>
                        <a:xfrm flipV="1">
                          <a:off x="0" y="0"/>
                          <a:ext cx="649572" cy="134353"/>
                        </a:xfrm>
                        <a:prstGeom prst="bentConnector3">
                          <a:avLst>
                            <a:gd name="adj1" fmla="val 35182"/>
                          </a:avLst>
                        </a:prstGeom>
                        <a:noFill/>
                        <a:ln w="28575">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 en angle 41" style="position:absolute;margin-left:261.65pt;margin-top:157.85pt;width:51.15pt;height:10.6pt;flip:y;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4" adj="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" w14:anchorId="07E00BDA">
                <v:stroke endarrow="block"/>
              </v:shape>
            </w:pict>
          </mc:Fallback>
        </mc:AlternateContent>
      </w:r>
      <w:r w:rsidR="00577058">
        <w:rPr>
          <w:noProof/>
        </w:rPr>
        <mc:AlternateContent>
          <mc:Choice Requires="wps">
            <w:drawing>
              <wp:anchor distT="0" distB="0" distL="114300" distR="114300" simplePos="0" relativeHeight="251658312" behindDoc="0" locked="0" layoutInCell="1" allowOverlap="1" wp14:anchorId="314B7A47" wp14:editId="6A4E956D">
                <wp:simplePos x="0" y="0"/>
                <wp:positionH relativeFrom="margin">
                  <wp:posOffset>880713</wp:posOffset>
                </wp:positionH>
                <wp:positionV relativeFrom="paragraph">
                  <wp:posOffset>328529</wp:posOffset>
                </wp:positionV>
                <wp:extent cx="3079716" cy="746158"/>
                <wp:effectExtent l="0" t="19050" r="45085" b="92075"/>
                <wp:wrapNone/>
                <wp:docPr id="1867611357" name="Connecteur : en angle 41"/>
                <wp:cNvGraphicFramePr/>
                <a:graphic xmlns:a="http://schemas.openxmlformats.org/drawingml/2006/main">
                  <a:graphicData uri="http://schemas.microsoft.com/office/word/2010/wordprocessingShape">
                    <wps:wsp>
                      <wps:cNvCnPr/>
                      <wps:spPr>
                        <a:xfrm>
                          <a:off x="0" y="0"/>
                          <a:ext cx="3079716" cy="746158"/>
                        </a:xfrm>
                        <a:prstGeom prst="bentConnector3">
                          <a:avLst>
                            <a:gd name="adj1" fmla="val 86248"/>
                          </a:avLst>
                        </a:prstGeom>
                        <a:noFill/>
                        <a:ln w="28575">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Connecteur : en angle 41" style="position:absolute;margin-left:69.35pt;margin-top:25.85pt;width:242.5pt;height:58.7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4" adj="18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" w14:anchorId="0592BFC5">
                <v:stroke endarrow="block"/>
                <w10:wrap anchorx="margin"/>
              </v:shape>
            </w:pict>
          </mc:Fallback>
        </mc:AlternateContent>
      </w:r>
      <w:r w:rsidR="004C4E5D">
        <w:rPr>
          <w:noProof/>
        </w:rPr>
        <mc:AlternateContent>
          <mc:Choice Requires="wps">
            <w:drawing>
              <wp:anchor distT="0" distB="0" distL="114300" distR="114300" simplePos="0" relativeHeight="251658311" behindDoc="0" locked="0" layoutInCell="1" allowOverlap="1" wp14:anchorId="494EAA90" wp14:editId="6A8D42D4">
                <wp:simplePos x="0" y="0"/>
                <wp:positionH relativeFrom="margin">
                  <wp:posOffset>194912</wp:posOffset>
                </wp:positionH>
                <wp:positionV relativeFrom="paragraph">
                  <wp:posOffset>196182</wp:posOffset>
                </wp:positionV>
                <wp:extent cx="685800" cy="289560"/>
                <wp:effectExtent l="0" t="0" r="19050" b="15240"/>
                <wp:wrapNone/>
                <wp:docPr id="1136097696" name="Rectangle 37"/>
                <wp:cNvGraphicFramePr/>
                <a:graphic xmlns:a="http://schemas.openxmlformats.org/drawingml/2006/main">
                  <a:graphicData uri="http://schemas.microsoft.com/office/word/2010/wordprocessingShape">
                    <wps:wsp>
                      <wps:cNvSpPr/>
                      <wps:spPr>
                        <a:xfrm>
                          <a:off x="0" y="0"/>
                          <a:ext cx="685800" cy="28956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5.35pt;margin-top:15.45pt;width:54pt;height:22.8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A8E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">
                <w10:wrap anchorx="margin"/>
              </v:rect>
            </w:pict>
          </mc:Fallback>
        </mc:AlternateContent>
      </w:r>
      <w:r w:rsidR="00C15595">
        <w:rPr>
          <w:noProof/>
        </w:rPr>
        <mc:AlternateContent>
          <mc:Choice Requires="wps">
            <w:drawing>
              <wp:anchor distT="0" distB="0" distL="114300" distR="114300" simplePos="0" relativeHeight="251658310" behindDoc="0" locked="0" layoutInCell="1" allowOverlap="1" wp14:anchorId="68BE8655" wp14:editId="72D6416C">
                <wp:simplePos x="0" y="0"/>
                <wp:positionH relativeFrom="margin">
                  <wp:posOffset>1067200</wp:posOffset>
                </wp:positionH>
                <wp:positionV relativeFrom="paragraph">
                  <wp:posOffset>2518276</wp:posOffset>
                </wp:positionV>
                <wp:extent cx="890003" cy="409074"/>
                <wp:effectExtent l="0" t="0" r="24765" b="10160"/>
                <wp:wrapNone/>
                <wp:docPr id="1543000290" name="Rectangle 37"/>
                <wp:cNvGraphicFramePr/>
                <a:graphic xmlns:a="http://schemas.openxmlformats.org/drawingml/2006/main">
                  <a:graphicData uri="http://schemas.microsoft.com/office/word/2010/wordprocessingShape">
                    <wps:wsp>
                      <wps:cNvSpPr/>
                      <wps:spPr>
                        <a:xfrm>
                          <a:off x="0" y="0"/>
                          <a:ext cx="890003" cy="409074"/>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84.05pt;margin-top:198.3pt;width:70.1pt;height:32.2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54F4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">
                <w10:wrap anchorx="margin"/>
              </v:rect>
            </w:pict>
          </mc:Fallback>
        </mc:AlternateContent>
      </w:r>
      <w:r w:rsidR="002019A0">
        <w:rPr>
          <w:noProof/>
        </w:rPr>
        <mc:AlternateContent>
          <mc:Choice Requires="wps">
            <w:drawing>
              <wp:anchor distT="0" distB="0" distL="114300" distR="114300" simplePos="0" relativeHeight="251658309" behindDoc="0" locked="0" layoutInCell="1" allowOverlap="1" wp14:anchorId="66D1E7AF" wp14:editId="278791FF">
                <wp:simplePos x="0" y="0"/>
                <wp:positionH relativeFrom="column">
                  <wp:posOffset>-117909</wp:posOffset>
                </wp:positionH>
                <wp:positionV relativeFrom="paragraph">
                  <wp:posOffset>1784350</wp:posOffset>
                </wp:positionV>
                <wp:extent cx="3434781" cy="697832"/>
                <wp:effectExtent l="0" t="0" r="13335" b="26670"/>
                <wp:wrapNone/>
                <wp:docPr id="722851196" name="Rectangle 37"/>
                <wp:cNvGraphicFramePr/>
                <a:graphic xmlns:a="http://schemas.openxmlformats.org/drawingml/2006/main">
                  <a:graphicData uri="http://schemas.microsoft.com/office/word/2010/wordprocessingShape">
                    <wps:wsp>
                      <wps:cNvSpPr/>
                      <wps:spPr>
                        <a:xfrm>
                          <a:off x="0" y="0"/>
                          <a:ext cx="3434781" cy="69783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9.3pt;margin-top:140.5pt;width:270.45pt;height:54.9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F13F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"/>
            </w:pict>
          </mc:Fallback>
        </mc:AlternateContent>
      </w:r>
      <w:r w:rsidR="00A24672" w:rsidRPr="00A24672">
        <w:rPr>
          <w:rFonts w:asciiTheme="majorHAnsi" w:eastAsiaTheme="majorEastAsia" w:hAnsiTheme="majorHAnsi" w:cstheme="majorBidi"/>
          <w:noProof/>
          <w:color w:val="061F57" w:themeColor="text2" w:themeShade="BF"/>
          <w:kern w:val="28"/>
          <w:sz w:val="52"/>
          <w:szCs w:val="32"/>
        </w:rPr>
        <w:drawing>
          <wp:inline distT="0" distB="0" distL="0" distR="0" wp14:anchorId="3F930458" wp14:editId="19BEC74F">
            <wp:extent cx="3248025" cy="3964405"/>
            <wp:effectExtent l="0" t="0" r="0" b="0"/>
            <wp:docPr id="7088655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557" name="Image 1" descr="Une image contenant texte, capture d’écran, Police, conception&#10;&#10;Description générée automatiquement"/>
                    <pic:cNvPicPr/>
                  </pic:nvPicPr>
                  <pic:blipFill>
                    <a:blip r:embed="rId24"/>
                    <a:stretch>
                      <a:fillRect/>
                    </a:stretch>
                  </pic:blipFill>
                  <pic:spPr>
                    <a:xfrm>
                      <a:off x="0" y="0"/>
                      <a:ext cx="3272192" cy="3993902"/>
                    </a:xfrm>
                    <a:prstGeom prst="rect">
                      <a:avLst/>
                    </a:prstGeom>
                  </pic:spPr>
                </pic:pic>
              </a:graphicData>
            </a:graphic>
          </wp:inline>
        </w:drawing>
      </w:r>
      <w:r w:rsidR="00A24672" w:rsidRPr="00A24672">
        <w:rPr>
          <w:rFonts w:asciiTheme="majorHAnsi" w:eastAsiaTheme="majorEastAsia" w:hAnsiTheme="majorHAnsi" w:cstheme="majorBidi"/>
          <w:color w:val="061F57" w:themeColor="text2" w:themeShade="BF"/>
          <w:kern w:val="28"/>
          <w:sz w:val="52"/>
          <w:szCs w:val="32"/>
        </w:rPr>
        <w:t xml:space="preserve"> </w:t>
      </w:r>
      <w:r w:rsidR="004165B6">
        <w:rPr>
          <w:rFonts w:asciiTheme="majorHAnsi" w:eastAsiaTheme="majorEastAsia" w:hAnsiTheme="majorHAnsi" w:cstheme="majorBidi"/>
          <w:color w:val="061F57" w:themeColor="text2" w:themeShade="BF"/>
          <w:kern w:val="28"/>
          <w:sz w:val="52"/>
          <w:szCs w:val="32"/>
        </w:rPr>
        <w:br w:type="page"/>
      </w:r>
    </w:p>
    <w:p w14:paraId="2073A655" w14:textId="77777777" w:rsidR="00AE1A95" w:rsidRDefault="00FC4456" w:rsidP="00897F15">
      <w:pPr>
        <w:pStyle w:val="Heading1"/>
      </w:pPr>
      <w:bookmarkStart w:id="8" w:name="_Toc167227497"/>
      <w:r>
        <w:lastRenderedPageBreak/>
        <w:t xml:space="preserve">Page </w:t>
      </w:r>
      <w:r w:rsidR="00D11573">
        <w:t xml:space="preserve">« Changer de mot </w:t>
      </w:r>
      <w:r w:rsidR="002913C1">
        <w:t>de passe »</w:t>
      </w:r>
      <w:bookmarkEnd w:id="8"/>
    </w:p>
    <w:p w14:paraId="4A9BC315" w14:textId="77777777" w:rsidR="004E1D7D" w:rsidRDefault="00AE1A95" w:rsidP="00AE1A95">
      <w:r>
        <w:t>Voici la page qui permet à l’utilisateur de chang</w:t>
      </w:r>
      <w:r w:rsidR="004E1D7D">
        <w:t>er</w:t>
      </w:r>
      <w:r>
        <w:t xml:space="preserve"> son mot de passe après avoir </w:t>
      </w:r>
      <w:r w:rsidR="004E1D7D">
        <w:t>reçu le lien de réinitialisation par courriel.</w:t>
      </w:r>
    </w:p>
    <w:p w14:paraId="58A160D8" w14:textId="77777777" w:rsidR="00101BDD" w:rsidRDefault="00101BDD" w:rsidP="00AE1A95"/>
    <w:p w14:paraId="59BDBF5C" w14:textId="6E29B1C5" w:rsidR="00ED7126" w:rsidRDefault="00ED7126" w:rsidP="00AE1A95">
      <w:r>
        <w:rPr>
          <w:noProof/>
        </w:rPr>
        <mc:AlternateContent>
          <mc:Choice Requires="wps">
            <w:drawing>
              <wp:anchor distT="0" distB="0" distL="114300" distR="114300" simplePos="0" relativeHeight="251658319" behindDoc="0" locked="0" layoutInCell="1" allowOverlap="1" wp14:anchorId="259F746D" wp14:editId="1A7C72AA">
                <wp:simplePos x="0" y="0"/>
                <wp:positionH relativeFrom="margin">
                  <wp:posOffset>1824990</wp:posOffset>
                </wp:positionH>
                <wp:positionV relativeFrom="paragraph">
                  <wp:posOffset>1401344</wp:posOffset>
                </wp:positionV>
                <wp:extent cx="3230479" cy="445168"/>
                <wp:effectExtent l="0" t="0" r="0" b="0"/>
                <wp:wrapNone/>
                <wp:docPr id="2126267941" name="Zone de texte 8"/>
                <wp:cNvGraphicFramePr/>
                <a:graphic xmlns:a="http://schemas.openxmlformats.org/drawingml/2006/main">
                  <a:graphicData uri="http://schemas.microsoft.com/office/word/2010/wordprocessingShape">
                    <wps:wsp>
                      <wps:cNvSpPr txBox="1"/>
                      <wps:spPr>
                        <a:xfrm>
                          <a:off x="0" y="0"/>
                          <a:ext cx="3230479" cy="445168"/>
                        </a:xfrm>
                        <a:prstGeom prst="rect">
                          <a:avLst/>
                        </a:prstGeom>
                        <a:noFill/>
                        <a:ln w="6350">
                          <a:noFill/>
                        </a:ln>
                      </wps:spPr>
                      <wps:txbx>
                        <w:txbxContent>
                          <w:p w14:paraId="3C736D86" w14:textId="22C19422" w:rsidR="00ED7126" w:rsidRPr="00066627" w:rsidRDefault="00ED7126" w:rsidP="00ED7126">
                            <w:pPr>
                              <w:rPr>
                                <w:sz w:val="22"/>
                                <w:szCs w:val="18"/>
                              </w:rPr>
                            </w:pPr>
                            <w:r>
                              <w:rPr>
                                <w:color w:val="FF0000"/>
                                <w:sz w:val="22"/>
                                <w:szCs w:val="18"/>
                                <w:lang w:val="fr-CA"/>
                              </w:rPr>
                              <w:t>Bouton rediri</w:t>
                            </w:r>
                            <w:r w:rsidR="00A60C04">
                              <w:rPr>
                                <w:color w:val="FF0000"/>
                                <w:sz w:val="22"/>
                                <w:szCs w:val="18"/>
                                <w:lang w:val="fr-CA"/>
                              </w:rPr>
                              <w:t xml:space="preserve">geant </w:t>
                            </w:r>
                            <w:r w:rsidR="00B4444F">
                              <w:rPr>
                                <w:color w:val="FF0000"/>
                                <w:sz w:val="22"/>
                                <w:szCs w:val="18"/>
                                <w:lang w:val="fr-CA"/>
                              </w:rPr>
                              <w:t>vers la page de changement de mot de passe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746D" id="Zone de texte 8" o:spid="_x0000_s1029" type="#_x0000_t202" style="position:absolute;margin-left:143.7pt;margin-top:110.35pt;width:254.35pt;height:35.0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" filled="f" stroked="f" strokeweight=".5pt">
                <v:textbox>
                  <w:txbxContent>
                    <w:p w14:paraId="3C736D86" w14:textId="22C19422" w:rsidR="00ED7126" w:rsidRPr="00066627" w:rsidRDefault="00ED7126" w:rsidP="00ED7126">
                      <w:pPr>
                        <w:rPr>
                          <w:sz w:val="22"/>
                          <w:szCs w:val="18"/>
                        </w:rPr>
                      </w:pPr>
                      <w:r>
                        <w:rPr>
                          <w:color w:val="FF0000"/>
                          <w:sz w:val="22"/>
                          <w:szCs w:val="18"/>
                          <w:lang w:val="fr-CA"/>
                        </w:rPr>
                        <w:t>Bouton rediri</w:t>
                      </w:r>
                      <w:r w:rsidR="00A60C04">
                        <w:rPr>
                          <w:color w:val="FF0000"/>
                          <w:sz w:val="22"/>
                          <w:szCs w:val="18"/>
                          <w:lang w:val="fr-CA"/>
                        </w:rPr>
                        <w:t xml:space="preserve">geant </w:t>
                      </w:r>
                      <w:r w:rsidR="00B4444F">
                        <w:rPr>
                          <w:color w:val="FF0000"/>
                          <w:sz w:val="22"/>
                          <w:szCs w:val="18"/>
                          <w:lang w:val="fr-CA"/>
                        </w:rPr>
                        <w:t>vers la page de changement de mot de passe</w:t>
                      </w:r>
                    </w:p>
                  </w:txbxContent>
                </v:textbox>
                <w10:wrap anchorx="margin"/>
              </v:shape>
            </w:pict>
          </mc:Fallback>
        </mc:AlternateContent>
      </w:r>
      <w:r>
        <w:rPr>
          <w:noProof/>
        </w:rPr>
        <mc:AlternateContent>
          <mc:Choice Requires="wps">
            <w:drawing>
              <wp:anchor distT="0" distB="0" distL="114300" distR="114300" simplePos="0" relativeHeight="251658315" behindDoc="0" locked="0" layoutInCell="1" allowOverlap="1" wp14:anchorId="0EF935AE" wp14:editId="4677C244">
                <wp:simplePos x="0" y="0"/>
                <wp:positionH relativeFrom="margin">
                  <wp:posOffset>471638</wp:posOffset>
                </wp:positionH>
                <wp:positionV relativeFrom="paragraph">
                  <wp:posOffset>1515945</wp:posOffset>
                </wp:positionV>
                <wp:extent cx="1395663" cy="216033"/>
                <wp:effectExtent l="0" t="0" r="14605" b="12700"/>
                <wp:wrapNone/>
                <wp:docPr id="2098432311" name="Rectangle 37"/>
                <wp:cNvGraphicFramePr/>
                <a:graphic xmlns:a="http://schemas.openxmlformats.org/drawingml/2006/main">
                  <a:graphicData uri="http://schemas.microsoft.com/office/word/2010/wordprocessingShape">
                    <wps:wsp>
                      <wps:cNvSpPr/>
                      <wps:spPr>
                        <a:xfrm>
                          <a:off x="0" y="0"/>
                          <a:ext cx="1395663" cy="21603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7.15pt;margin-top:119.35pt;width:109.9pt;height:17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B01A7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">
                <w10:wrap anchorx="margin"/>
              </v:rect>
            </w:pict>
          </mc:Fallback>
        </mc:AlternateContent>
      </w:r>
      <w:r w:rsidR="00101BDD" w:rsidRPr="00101BDD">
        <w:rPr>
          <w:noProof/>
        </w:rPr>
        <w:drawing>
          <wp:inline distT="0" distB="0" distL="0" distR="0" wp14:anchorId="4840A212" wp14:editId="73AF8A04">
            <wp:extent cx="6097270" cy="2386330"/>
            <wp:effectExtent l="0" t="0" r="0" b="0"/>
            <wp:docPr id="12404368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6850" name="Image 1" descr="Une image contenant texte, capture d’écran, Police&#10;&#10;Description générée automatiquement"/>
                    <pic:cNvPicPr/>
                  </pic:nvPicPr>
                  <pic:blipFill>
                    <a:blip r:embed="rId25"/>
                    <a:stretch>
                      <a:fillRect/>
                    </a:stretch>
                  </pic:blipFill>
                  <pic:spPr>
                    <a:xfrm>
                      <a:off x="0" y="0"/>
                      <a:ext cx="6097270" cy="2386330"/>
                    </a:xfrm>
                    <a:prstGeom prst="rect">
                      <a:avLst/>
                    </a:prstGeom>
                  </pic:spPr>
                </pic:pic>
              </a:graphicData>
            </a:graphic>
          </wp:inline>
        </w:drawing>
      </w:r>
    </w:p>
    <w:p w14:paraId="68760F9F" w14:textId="6A44991B" w:rsidR="006423B2" w:rsidRDefault="007033AA" w:rsidP="00AE1A95">
      <w:r>
        <w:rPr>
          <w:noProof/>
        </w:rPr>
        <mc:AlternateContent>
          <mc:Choice Requires="wps">
            <w:drawing>
              <wp:anchor distT="0" distB="0" distL="114300" distR="114300" simplePos="0" relativeHeight="251658323" behindDoc="0" locked="0" layoutInCell="1" allowOverlap="1" wp14:anchorId="6E2F8EAA" wp14:editId="732F43BF">
                <wp:simplePos x="0" y="0"/>
                <wp:positionH relativeFrom="margin">
                  <wp:align>left</wp:align>
                </wp:positionH>
                <wp:positionV relativeFrom="paragraph">
                  <wp:posOffset>2772878</wp:posOffset>
                </wp:positionV>
                <wp:extent cx="6248400" cy="2346158"/>
                <wp:effectExtent l="0" t="0" r="19050" b="16510"/>
                <wp:wrapNone/>
                <wp:docPr id="1267520440" name="Zone de texte 10"/>
                <wp:cNvGraphicFramePr/>
                <a:graphic xmlns:a="http://schemas.openxmlformats.org/drawingml/2006/main">
                  <a:graphicData uri="http://schemas.microsoft.com/office/word/2010/wordprocessingShape">
                    <wps:wsp>
                      <wps:cNvSpPr txBox="1"/>
                      <wps:spPr>
                        <a:xfrm>
                          <a:off x="0" y="0"/>
                          <a:ext cx="6248400" cy="2346158"/>
                        </a:xfrm>
                        <a:prstGeom prst="rect">
                          <a:avLst/>
                        </a:prstGeom>
                        <a:solidFill>
                          <a:srgbClr val="FFFFFF"/>
                        </a:solidFill>
                        <a:ln w="6350">
                          <a:solidFill>
                            <a:prstClr val="black"/>
                          </a:solidFill>
                        </a:ln>
                      </wps:spPr>
                      <wps:txbx>
                        <w:txbxContent>
                          <w:p w14:paraId="33765C76" w14:textId="77777777" w:rsidR="00DB2AA0" w:rsidRPr="00017864" w:rsidRDefault="00DB2AA0" w:rsidP="00DB2AA0">
                            <w:pPr>
                              <w:pStyle w:val="ListParagraph"/>
                              <w:numPr>
                                <w:ilvl w:val="0"/>
                                <w:numId w:val="10"/>
                              </w:numPr>
                              <w:rPr>
                                <w:lang w:val="fr-CA"/>
                              </w:rPr>
                            </w:pPr>
                            <w:r w:rsidRPr="00017864">
                              <w:rPr>
                                <w:lang w:val="fr-CA"/>
                              </w:rPr>
                              <w:t xml:space="preserve">Champs </w:t>
                            </w:r>
                            <w:r>
                              <w:rPr>
                                <w:lang w:val="fr-CA"/>
                              </w:rPr>
                              <w:t>d’entrer pour le nouveau mot de passe</w:t>
                            </w:r>
                          </w:p>
                          <w:p w14:paraId="65E0BDD6" w14:textId="207829E0" w:rsidR="006423B2" w:rsidRDefault="00804BFB" w:rsidP="006423B2">
                            <w:pPr>
                              <w:pStyle w:val="ListParagraph"/>
                              <w:rPr>
                                <w:b w:val="0"/>
                                <w:bCs/>
                                <w:sz w:val="24"/>
                                <w:szCs w:val="20"/>
                                <w:lang w:val="fr-CA"/>
                              </w:rPr>
                            </w:pPr>
                            <w:r>
                              <w:rPr>
                                <w:b w:val="0"/>
                                <w:bCs/>
                                <w:sz w:val="24"/>
                                <w:szCs w:val="20"/>
                                <w:lang w:val="fr-CA"/>
                              </w:rPr>
                              <w:t xml:space="preserve">L’utilisateur doit rentrer dans ce </w:t>
                            </w:r>
                            <w:r w:rsidR="00FA2D89">
                              <w:rPr>
                                <w:b w:val="0"/>
                                <w:bCs/>
                                <w:sz w:val="24"/>
                                <w:szCs w:val="20"/>
                                <w:lang w:val="fr-CA"/>
                              </w:rPr>
                              <w:t>ch</w:t>
                            </w:r>
                            <w:r w:rsidR="00855C70">
                              <w:rPr>
                                <w:b w:val="0"/>
                                <w:bCs/>
                                <w:sz w:val="24"/>
                                <w:szCs w:val="20"/>
                                <w:lang w:val="fr-CA"/>
                              </w:rPr>
                              <w:t xml:space="preserve">amp </w:t>
                            </w:r>
                            <w:r w:rsidR="00F95BC1">
                              <w:rPr>
                                <w:b w:val="0"/>
                                <w:bCs/>
                                <w:sz w:val="24"/>
                                <w:szCs w:val="20"/>
                                <w:lang w:val="fr-CA"/>
                              </w:rPr>
                              <w:t>un nouveau mot de passe contenant au moins huit</w:t>
                            </w:r>
                            <w:r w:rsidR="00A74B9C">
                              <w:rPr>
                                <w:b w:val="0"/>
                                <w:bCs/>
                                <w:sz w:val="24"/>
                                <w:szCs w:val="20"/>
                                <w:lang w:val="fr-CA"/>
                              </w:rPr>
                              <w:t xml:space="preserve"> caractères</w:t>
                            </w:r>
                            <w:r w:rsidR="002B7404">
                              <w:rPr>
                                <w:b w:val="0"/>
                                <w:bCs/>
                                <w:sz w:val="24"/>
                                <w:szCs w:val="20"/>
                                <w:lang w:val="fr-CA"/>
                              </w:rPr>
                              <w:t xml:space="preserve"> dont au moins une lettre minuscule, une lettre majuscule</w:t>
                            </w:r>
                            <w:r w:rsidR="00BF5E3C">
                              <w:rPr>
                                <w:b w:val="0"/>
                                <w:bCs/>
                                <w:sz w:val="24"/>
                                <w:szCs w:val="20"/>
                                <w:lang w:val="fr-CA"/>
                              </w:rPr>
                              <w:t>, un chiffre numérique et un caractère spécial</w:t>
                            </w:r>
                            <w:r w:rsidR="002D0FD5">
                              <w:rPr>
                                <w:b w:val="0"/>
                                <w:bCs/>
                                <w:sz w:val="24"/>
                                <w:szCs w:val="20"/>
                                <w:lang w:val="fr-CA"/>
                              </w:rPr>
                              <w:t>.</w:t>
                            </w:r>
                          </w:p>
                          <w:p w14:paraId="7444A859" w14:textId="77777777" w:rsidR="00DB2AA0" w:rsidRPr="007033AA" w:rsidRDefault="00DB2AA0" w:rsidP="00DB2AA0">
                            <w:pPr>
                              <w:pStyle w:val="ListParagraph"/>
                              <w:numPr>
                                <w:ilvl w:val="0"/>
                                <w:numId w:val="10"/>
                              </w:numPr>
                              <w:rPr>
                                <w:b w:val="0"/>
                                <w:bCs/>
                                <w:sz w:val="24"/>
                                <w:szCs w:val="20"/>
                                <w:lang w:val="fr-CA"/>
                              </w:rPr>
                            </w:pPr>
                            <w:r w:rsidRPr="007033AA">
                              <w:rPr>
                                <w:lang w:val="fr-CA"/>
                              </w:rPr>
                              <w:t>Champs d’entrer pour</w:t>
                            </w:r>
                            <w:r>
                              <w:rPr>
                                <w:lang w:val="fr-CA"/>
                              </w:rPr>
                              <w:t xml:space="preserve"> confirmer</w:t>
                            </w:r>
                            <w:r w:rsidRPr="007033AA">
                              <w:rPr>
                                <w:lang w:val="fr-CA"/>
                              </w:rPr>
                              <w:t xml:space="preserve"> le nouveau mot de passe</w:t>
                            </w:r>
                            <w:r w:rsidRPr="007033AA">
                              <w:rPr>
                                <w:b w:val="0"/>
                                <w:bCs/>
                                <w:sz w:val="24"/>
                                <w:szCs w:val="20"/>
                                <w:lang w:val="fr-CA"/>
                              </w:rPr>
                              <w:t xml:space="preserve"> </w:t>
                            </w:r>
                          </w:p>
                          <w:p w14:paraId="1641D108" w14:textId="61B0BE62" w:rsidR="006423B2" w:rsidRDefault="002D0FD5" w:rsidP="006423B2">
                            <w:pPr>
                              <w:pStyle w:val="ListParagraph"/>
                              <w:rPr>
                                <w:b w:val="0"/>
                                <w:bCs/>
                                <w:sz w:val="24"/>
                                <w:szCs w:val="20"/>
                                <w:lang w:val="fr-CA"/>
                              </w:rPr>
                            </w:pPr>
                            <w:r>
                              <w:rPr>
                                <w:b w:val="0"/>
                                <w:bCs/>
                                <w:sz w:val="24"/>
                                <w:szCs w:val="20"/>
                                <w:lang w:val="fr-CA"/>
                              </w:rPr>
                              <w:t xml:space="preserve">L’utilisateur doit retaper </w:t>
                            </w:r>
                            <w:r w:rsidR="00C24E85">
                              <w:rPr>
                                <w:b w:val="0"/>
                                <w:bCs/>
                                <w:sz w:val="24"/>
                                <w:szCs w:val="20"/>
                                <w:lang w:val="fr-CA"/>
                              </w:rPr>
                              <w:t>à nouveau son mot de passe</w:t>
                            </w:r>
                            <w:r w:rsidR="00853708">
                              <w:rPr>
                                <w:b w:val="0"/>
                                <w:bCs/>
                                <w:sz w:val="24"/>
                                <w:szCs w:val="20"/>
                                <w:lang w:val="fr-CA"/>
                              </w:rPr>
                              <w:t>.</w:t>
                            </w:r>
                          </w:p>
                          <w:p w14:paraId="0F1DAA12" w14:textId="4C2E4F16" w:rsidR="007033AA" w:rsidRPr="007033AA" w:rsidRDefault="007033AA" w:rsidP="007033AA">
                            <w:pPr>
                              <w:pStyle w:val="ListParagraph"/>
                              <w:numPr>
                                <w:ilvl w:val="0"/>
                                <w:numId w:val="10"/>
                              </w:numPr>
                              <w:rPr>
                                <w:b w:val="0"/>
                                <w:bCs/>
                                <w:sz w:val="24"/>
                                <w:szCs w:val="20"/>
                                <w:lang w:val="fr-CA"/>
                              </w:rPr>
                            </w:pPr>
                            <w:r w:rsidRPr="007033AA">
                              <w:rPr>
                                <w:lang w:val="fr-CA"/>
                              </w:rPr>
                              <w:t>Champs d’entrer pour</w:t>
                            </w:r>
                            <w:r>
                              <w:rPr>
                                <w:lang w:val="fr-CA"/>
                              </w:rPr>
                              <w:t xml:space="preserve"> confirmer</w:t>
                            </w:r>
                            <w:r w:rsidRPr="007033AA">
                              <w:rPr>
                                <w:lang w:val="fr-CA"/>
                              </w:rPr>
                              <w:t xml:space="preserve"> le nouveau mot de passe</w:t>
                            </w:r>
                            <w:r w:rsidRPr="007033AA">
                              <w:rPr>
                                <w:b w:val="0"/>
                                <w:bCs/>
                                <w:sz w:val="24"/>
                                <w:szCs w:val="20"/>
                                <w:lang w:val="fr-CA"/>
                              </w:rPr>
                              <w:t xml:space="preserve"> </w:t>
                            </w:r>
                          </w:p>
                          <w:p w14:paraId="7E4EF364" w14:textId="03CA411F" w:rsidR="006423B2" w:rsidRPr="00AB5B77" w:rsidRDefault="006423B2" w:rsidP="006423B2">
                            <w:pPr>
                              <w:pStyle w:val="ListParagraph"/>
                              <w:rPr>
                                <w:b w:val="0"/>
                                <w:bCs/>
                                <w:sz w:val="24"/>
                                <w:szCs w:val="20"/>
                                <w:lang w:val="fr-CA"/>
                              </w:rPr>
                            </w:pPr>
                            <w:r>
                              <w:rPr>
                                <w:b w:val="0"/>
                                <w:bCs/>
                                <w:sz w:val="24"/>
                                <w:szCs w:val="20"/>
                                <w:lang w:val="fr-CA"/>
                              </w:rPr>
                              <w:t>Ce bouton perme</w:t>
                            </w:r>
                            <w:r w:rsidR="00DB2AA0">
                              <w:rPr>
                                <w:b w:val="0"/>
                                <w:bCs/>
                                <w:sz w:val="24"/>
                                <w:szCs w:val="20"/>
                                <w:lang w:val="fr-CA"/>
                              </w:rPr>
                              <w:t>t à l’utilisate</w:t>
                            </w:r>
                            <w:r w:rsidR="006705F9">
                              <w:rPr>
                                <w:b w:val="0"/>
                                <w:bCs/>
                                <w:sz w:val="24"/>
                                <w:szCs w:val="20"/>
                                <w:lang w:val="fr-CA"/>
                              </w:rPr>
                              <w:t>u</w:t>
                            </w:r>
                            <w:r w:rsidR="00DB2AA0">
                              <w:rPr>
                                <w:b w:val="0"/>
                                <w:bCs/>
                                <w:sz w:val="24"/>
                                <w:szCs w:val="20"/>
                                <w:lang w:val="fr-CA"/>
                              </w:rPr>
                              <w:t>r</w:t>
                            </w:r>
                            <w:r w:rsidR="00720D00">
                              <w:rPr>
                                <w:b w:val="0"/>
                                <w:bCs/>
                                <w:sz w:val="24"/>
                                <w:szCs w:val="20"/>
                                <w:lang w:val="fr-CA"/>
                              </w:rPr>
                              <w:t xml:space="preserve"> de confirmer son nouveau de passe. Cela aura pour </w:t>
                            </w:r>
                            <w:r w:rsidR="00804BFB">
                              <w:rPr>
                                <w:b w:val="0"/>
                                <w:bCs/>
                                <w:sz w:val="24"/>
                                <w:szCs w:val="20"/>
                                <w:lang w:val="fr-CA"/>
                              </w:rPr>
                              <w:t>effet de modifier le mot de passe dans la base de donné</w:t>
                            </w:r>
                            <w:r w:rsidR="000D286F">
                              <w:rPr>
                                <w:b w:val="0"/>
                                <w:bCs/>
                                <w:sz w:val="24"/>
                                <w:szCs w:val="20"/>
                                <w:lang w:val="fr-CA"/>
                              </w:rPr>
                              <w:t>es.</w:t>
                            </w:r>
                          </w:p>
                          <w:p w14:paraId="35DC4C39" w14:textId="77777777" w:rsidR="006423B2" w:rsidRPr="004132E6" w:rsidRDefault="006423B2" w:rsidP="006423B2">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F8EAA" id="Zone de texte 10" o:spid="_x0000_s1030" type="#_x0000_t202" style="position:absolute;margin-left:0;margin-top:218.35pt;width:492pt;height:184.75pt;z-index:2516583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" strokeweight=".5pt">
                <v:textbox>
                  <w:txbxContent>
                    <w:p w14:paraId="33765C76" w14:textId="77777777" w:rsidR="00DB2AA0" w:rsidRPr="00017864" w:rsidRDefault="00DB2AA0" w:rsidP="00DB2AA0">
                      <w:pPr>
                        <w:pStyle w:val="ListParagraph"/>
                        <w:numPr>
                          <w:ilvl w:val="0"/>
                          <w:numId w:val="10"/>
                        </w:numPr>
                        <w:rPr>
                          <w:lang w:val="fr-CA"/>
                        </w:rPr>
                      </w:pPr>
                      <w:r w:rsidRPr="00017864">
                        <w:rPr>
                          <w:lang w:val="fr-CA"/>
                        </w:rPr>
                        <w:t xml:space="preserve">Champs </w:t>
                      </w:r>
                      <w:r>
                        <w:rPr>
                          <w:lang w:val="fr-CA"/>
                        </w:rPr>
                        <w:t>d’entrer pour le nouveau mot de passe</w:t>
                      </w:r>
                    </w:p>
                    <w:p w14:paraId="65E0BDD6" w14:textId="207829E0" w:rsidR="006423B2" w:rsidRDefault="00804BFB" w:rsidP="006423B2">
                      <w:pPr>
                        <w:pStyle w:val="ListParagraph"/>
                        <w:rPr>
                          <w:b w:val="0"/>
                          <w:bCs/>
                          <w:sz w:val="24"/>
                          <w:szCs w:val="20"/>
                          <w:lang w:val="fr-CA"/>
                        </w:rPr>
                      </w:pPr>
                      <w:r>
                        <w:rPr>
                          <w:b w:val="0"/>
                          <w:bCs/>
                          <w:sz w:val="24"/>
                          <w:szCs w:val="20"/>
                          <w:lang w:val="fr-CA"/>
                        </w:rPr>
                        <w:t xml:space="preserve">L’utilisateur doit rentrer dans ce </w:t>
                      </w:r>
                      <w:r w:rsidR="00FA2D89">
                        <w:rPr>
                          <w:b w:val="0"/>
                          <w:bCs/>
                          <w:sz w:val="24"/>
                          <w:szCs w:val="20"/>
                          <w:lang w:val="fr-CA"/>
                        </w:rPr>
                        <w:t>ch</w:t>
                      </w:r>
                      <w:r w:rsidR="00855C70">
                        <w:rPr>
                          <w:b w:val="0"/>
                          <w:bCs/>
                          <w:sz w:val="24"/>
                          <w:szCs w:val="20"/>
                          <w:lang w:val="fr-CA"/>
                        </w:rPr>
                        <w:t xml:space="preserve">amp </w:t>
                      </w:r>
                      <w:r w:rsidR="00F95BC1">
                        <w:rPr>
                          <w:b w:val="0"/>
                          <w:bCs/>
                          <w:sz w:val="24"/>
                          <w:szCs w:val="20"/>
                          <w:lang w:val="fr-CA"/>
                        </w:rPr>
                        <w:t>un nouveau mot de passe contenant au moins huit</w:t>
                      </w:r>
                      <w:r w:rsidR="00A74B9C">
                        <w:rPr>
                          <w:b w:val="0"/>
                          <w:bCs/>
                          <w:sz w:val="24"/>
                          <w:szCs w:val="20"/>
                          <w:lang w:val="fr-CA"/>
                        </w:rPr>
                        <w:t xml:space="preserve"> caractères</w:t>
                      </w:r>
                      <w:r w:rsidR="002B7404">
                        <w:rPr>
                          <w:b w:val="0"/>
                          <w:bCs/>
                          <w:sz w:val="24"/>
                          <w:szCs w:val="20"/>
                          <w:lang w:val="fr-CA"/>
                        </w:rPr>
                        <w:t xml:space="preserve"> dont au moins une lettre minuscule, une lettre majuscule</w:t>
                      </w:r>
                      <w:r w:rsidR="00BF5E3C">
                        <w:rPr>
                          <w:b w:val="0"/>
                          <w:bCs/>
                          <w:sz w:val="24"/>
                          <w:szCs w:val="20"/>
                          <w:lang w:val="fr-CA"/>
                        </w:rPr>
                        <w:t>, un chiffre numérique et un caractère spécial</w:t>
                      </w:r>
                      <w:r w:rsidR="002D0FD5">
                        <w:rPr>
                          <w:b w:val="0"/>
                          <w:bCs/>
                          <w:sz w:val="24"/>
                          <w:szCs w:val="20"/>
                          <w:lang w:val="fr-CA"/>
                        </w:rPr>
                        <w:t>.</w:t>
                      </w:r>
                    </w:p>
                    <w:p w14:paraId="7444A859" w14:textId="77777777" w:rsidR="00DB2AA0" w:rsidRPr="007033AA" w:rsidRDefault="00DB2AA0" w:rsidP="00DB2AA0">
                      <w:pPr>
                        <w:pStyle w:val="ListParagraph"/>
                        <w:numPr>
                          <w:ilvl w:val="0"/>
                          <w:numId w:val="10"/>
                        </w:numPr>
                        <w:rPr>
                          <w:b w:val="0"/>
                          <w:bCs/>
                          <w:sz w:val="24"/>
                          <w:szCs w:val="20"/>
                          <w:lang w:val="fr-CA"/>
                        </w:rPr>
                      </w:pPr>
                      <w:r w:rsidRPr="007033AA">
                        <w:rPr>
                          <w:lang w:val="fr-CA"/>
                        </w:rPr>
                        <w:t>Champs d’entrer pour</w:t>
                      </w:r>
                      <w:r>
                        <w:rPr>
                          <w:lang w:val="fr-CA"/>
                        </w:rPr>
                        <w:t xml:space="preserve"> confirmer</w:t>
                      </w:r>
                      <w:r w:rsidRPr="007033AA">
                        <w:rPr>
                          <w:lang w:val="fr-CA"/>
                        </w:rPr>
                        <w:t xml:space="preserve"> le nouveau mot de passe</w:t>
                      </w:r>
                      <w:r w:rsidRPr="007033AA">
                        <w:rPr>
                          <w:b w:val="0"/>
                          <w:bCs/>
                          <w:sz w:val="24"/>
                          <w:szCs w:val="20"/>
                          <w:lang w:val="fr-CA"/>
                        </w:rPr>
                        <w:t xml:space="preserve"> </w:t>
                      </w:r>
                    </w:p>
                    <w:p w14:paraId="1641D108" w14:textId="61B0BE62" w:rsidR="006423B2" w:rsidRDefault="002D0FD5" w:rsidP="006423B2">
                      <w:pPr>
                        <w:pStyle w:val="ListParagraph"/>
                        <w:rPr>
                          <w:b w:val="0"/>
                          <w:bCs/>
                          <w:sz w:val="24"/>
                          <w:szCs w:val="20"/>
                          <w:lang w:val="fr-CA"/>
                        </w:rPr>
                      </w:pPr>
                      <w:r>
                        <w:rPr>
                          <w:b w:val="0"/>
                          <w:bCs/>
                          <w:sz w:val="24"/>
                          <w:szCs w:val="20"/>
                          <w:lang w:val="fr-CA"/>
                        </w:rPr>
                        <w:t xml:space="preserve">L’utilisateur doit retaper </w:t>
                      </w:r>
                      <w:r w:rsidR="00C24E85">
                        <w:rPr>
                          <w:b w:val="0"/>
                          <w:bCs/>
                          <w:sz w:val="24"/>
                          <w:szCs w:val="20"/>
                          <w:lang w:val="fr-CA"/>
                        </w:rPr>
                        <w:t>à nouveau son mot de passe</w:t>
                      </w:r>
                      <w:r w:rsidR="00853708">
                        <w:rPr>
                          <w:b w:val="0"/>
                          <w:bCs/>
                          <w:sz w:val="24"/>
                          <w:szCs w:val="20"/>
                          <w:lang w:val="fr-CA"/>
                        </w:rPr>
                        <w:t>.</w:t>
                      </w:r>
                    </w:p>
                    <w:p w14:paraId="0F1DAA12" w14:textId="4C2E4F16" w:rsidR="007033AA" w:rsidRPr="007033AA" w:rsidRDefault="007033AA" w:rsidP="007033AA">
                      <w:pPr>
                        <w:pStyle w:val="ListParagraph"/>
                        <w:numPr>
                          <w:ilvl w:val="0"/>
                          <w:numId w:val="10"/>
                        </w:numPr>
                        <w:rPr>
                          <w:b w:val="0"/>
                          <w:bCs/>
                          <w:sz w:val="24"/>
                          <w:szCs w:val="20"/>
                          <w:lang w:val="fr-CA"/>
                        </w:rPr>
                      </w:pPr>
                      <w:r w:rsidRPr="007033AA">
                        <w:rPr>
                          <w:lang w:val="fr-CA"/>
                        </w:rPr>
                        <w:t>Champs d’entrer pour</w:t>
                      </w:r>
                      <w:r>
                        <w:rPr>
                          <w:lang w:val="fr-CA"/>
                        </w:rPr>
                        <w:t xml:space="preserve"> confirmer</w:t>
                      </w:r>
                      <w:r w:rsidRPr="007033AA">
                        <w:rPr>
                          <w:lang w:val="fr-CA"/>
                        </w:rPr>
                        <w:t xml:space="preserve"> le nouveau mot de passe</w:t>
                      </w:r>
                      <w:r w:rsidRPr="007033AA">
                        <w:rPr>
                          <w:b w:val="0"/>
                          <w:bCs/>
                          <w:sz w:val="24"/>
                          <w:szCs w:val="20"/>
                          <w:lang w:val="fr-CA"/>
                        </w:rPr>
                        <w:t xml:space="preserve"> </w:t>
                      </w:r>
                    </w:p>
                    <w:p w14:paraId="7E4EF364" w14:textId="03CA411F" w:rsidR="006423B2" w:rsidRPr="00AB5B77" w:rsidRDefault="006423B2" w:rsidP="006423B2">
                      <w:pPr>
                        <w:pStyle w:val="ListParagraph"/>
                        <w:rPr>
                          <w:b w:val="0"/>
                          <w:bCs/>
                          <w:sz w:val="24"/>
                          <w:szCs w:val="20"/>
                          <w:lang w:val="fr-CA"/>
                        </w:rPr>
                      </w:pPr>
                      <w:r>
                        <w:rPr>
                          <w:b w:val="0"/>
                          <w:bCs/>
                          <w:sz w:val="24"/>
                          <w:szCs w:val="20"/>
                          <w:lang w:val="fr-CA"/>
                        </w:rPr>
                        <w:t>Ce bouton perme</w:t>
                      </w:r>
                      <w:r w:rsidR="00DB2AA0">
                        <w:rPr>
                          <w:b w:val="0"/>
                          <w:bCs/>
                          <w:sz w:val="24"/>
                          <w:szCs w:val="20"/>
                          <w:lang w:val="fr-CA"/>
                        </w:rPr>
                        <w:t>t à l’utilisate</w:t>
                      </w:r>
                      <w:r w:rsidR="006705F9">
                        <w:rPr>
                          <w:b w:val="0"/>
                          <w:bCs/>
                          <w:sz w:val="24"/>
                          <w:szCs w:val="20"/>
                          <w:lang w:val="fr-CA"/>
                        </w:rPr>
                        <w:t>u</w:t>
                      </w:r>
                      <w:r w:rsidR="00DB2AA0">
                        <w:rPr>
                          <w:b w:val="0"/>
                          <w:bCs/>
                          <w:sz w:val="24"/>
                          <w:szCs w:val="20"/>
                          <w:lang w:val="fr-CA"/>
                        </w:rPr>
                        <w:t>r</w:t>
                      </w:r>
                      <w:r w:rsidR="00720D00">
                        <w:rPr>
                          <w:b w:val="0"/>
                          <w:bCs/>
                          <w:sz w:val="24"/>
                          <w:szCs w:val="20"/>
                          <w:lang w:val="fr-CA"/>
                        </w:rPr>
                        <w:t xml:space="preserve"> de confirmer son nouveau de passe. Cela aura pour </w:t>
                      </w:r>
                      <w:r w:rsidR="00804BFB">
                        <w:rPr>
                          <w:b w:val="0"/>
                          <w:bCs/>
                          <w:sz w:val="24"/>
                          <w:szCs w:val="20"/>
                          <w:lang w:val="fr-CA"/>
                        </w:rPr>
                        <w:t>effet de modifier le mot de passe dans la base de donné</w:t>
                      </w:r>
                      <w:r w:rsidR="000D286F">
                        <w:rPr>
                          <w:b w:val="0"/>
                          <w:bCs/>
                          <w:sz w:val="24"/>
                          <w:szCs w:val="20"/>
                          <w:lang w:val="fr-CA"/>
                        </w:rPr>
                        <w:t>es.</w:t>
                      </w:r>
                    </w:p>
                    <w:p w14:paraId="35DC4C39" w14:textId="77777777" w:rsidR="006423B2" w:rsidRPr="004132E6" w:rsidRDefault="006423B2" w:rsidP="006423B2">
                      <w:pPr>
                        <w:pStyle w:val="ListParagraph"/>
                        <w:rPr>
                          <w:b w:val="0"/>
                          <w:bCs/>
                          <w:sz w:val="24"/>
                          <w:szCs w:val="20"/>
                          <w:lang w:val="fr-CA"/>
                        </w:rPr>
                      </w:pPr>
                    </w:p>
                  </w:txbxContent>
                </v:textbox>
                <w10:wrap anchorx="margin"/>
              </v:shape>
            </w:pict>
          </mc:Fallback>
        </mc:AlternateContent>
      </w:r>
      <w:r w:rsidR="006423B2">
        <w:rPr>
          <w:noProof/>
        </w:rPr>
        <mc:AlternateContent>
          <mc:Choice Requires="wps">
            <w:drawing>
              <wp:anchor distT="0" distB="0" distL="114300" distR="114300" simplePos="0" relativeHeight="251658322" behindDoc="0" locked="0" layoutInCell="1" allowOverlap="1" wp14:anchorId="6250A4DA" wp14:editId="1D5EC8B7">
                <wp:simplePos x="0" y="0"/>
                <wp:positionH relativeFrom="column">
                  <wp:posOffset>4736198</wp:posOffset>
                </wp:positionH>
                <wp:positionV relativeFrom="paragraph">
                  <wp:posOffset>1828800</wp:posOffset>
                </wp:positionV>
                <wp:extent cx="361950" cy="304800"/>
                <wp:effectExtent l="0" t="0" r="0" b="3175"/>
                <wp:wrapNone/>
                <wp:docPr id="545749587"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3D82110" w14:textId="2F074CF4" w:rsidR="006423B2" w:rsidRPr="00303613" w:rsidRDefault="006423B2" w:rsidP="006423B2">
                            <w:pPr>
                              <w:rPr>
                                <w:color w:val="FF0000"/>
                                <w:lang w:val="fr-CA"/>
                              </w:rPr>
                            </w:pPr>
                            <w:r>
                              <w:rPr>
                                <w:color w:val="FF0000"/>
                                <w:lang w:val="fr-CA"/>
                              </w:rPr>
                              <w:t>3</w:t>
                            </w:r>
                            <w:r w:rsidRPr="00303613">
                              <w:rPr>
                                <w:color w:val="FF0000"/>
                                <w:lang w:val="fr-CA"/>
                              </w:rPr>
                              <w:t>.</w:t>
                            </w:r>
                          </w:p>
                          <w:p w14:paraId="75795AFF" w14:textId="77777777" w:rsidR="006423B2" w:rsidRDefault="006423B2" w:rsidP="006423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0A4DA" id="_x0000_s1031" type="#_x0000_t202" style="position:absolute;margin-left:372.95pt;margin-top:2in;width:28.5pt;height:24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OJPGQIAADI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" filled="f" stroked="f" strokeweight=".5pt">
                <v:textbox>
                  <w:txbxContent>
                    <w:p w14:paraId="63D82110" w14:textId="2F074CF4" w:rsidR="006423B2" w:rsidRPr="00303613" w:rsidRDefault="006423B2" w:rsidP="006423B2">
                      <w:pPr>
                        <w:rPr>
                          <w:color w:val="FF0000"/>
                          <w:lang w:val="fr-CA"/>
                        </w:rPr>
                      </w:pPr>
                      <w:r>
                        <w:rPr>
                          <w:color w:val="FF0000"/>
                          <w:lang w:val="fr-CA"/>
                        </w:rPr>
                        <w:t>3</w:t>
                      </w:r>
                      <w:r w:rsidRPr="00303613">
                        <w:rPr>
                          <w:color w:val="FF0000"/>
                          <w:lang w:val="fr-CA"/>
                        </w:rPr>
                        <w:t>.</w:t>
                      </w:r>
                    </w:p>
                    <w:p w14:paraId="75795AFF" w14:textId="77777777" w:rsidR="006423B2" w:rsidRDefault="006423B2" w:rsidP="006423B2"/>
                  </w:txbxContent>
                </v:textbox>
              </v:shape>
            </w:pict>
          </mc:Fallback>
        </mc:AlternateContent>
      </w:r>
      <w:r w:rsidR="006423B2">
        <w:rPr>
          <w:noProof/>
        </w:rPr>
        <mc:AlternateContent>
          <mc:Choice Requires="wps">
            <w:drawing>
              <wp:anchor distT="0" distB="0" distL="114300" distR="114300" simplePos="0" relativeHeight="251658321" behindDoc="0" locked="0" layoutInCell="1" allowOverlap="1" wp14:anchorId="7247840B" wp14:editId="10BF453C">
                <wp:simplePos x="0" y="0"/>
                <wp:positionH relativeFrom="column">
                  <wp:posOffset>2630805</wp:posOffset>
                </wp:positionH>
                <wp:positionV relativeFrom="paragraph">
                  <wp:posOffset>1419727</wp:posOffset>
                </wp:positionV>
                <wp:extent cx="361950" cy="304800"/>
                <wp:effectExtent l="0" t="0" r="0" b="0"/>
                <wp:wrapNone/>
                <wp:docPr id="1892309920"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2A84A725" w14:textId="0145CA24" w:rsidR="006423B2" w:rsidRPr="00303613" w:rsidRDefault="006423B2" w:rsidP="006423B2">
                            <w:pPr>
                              <w:rPr>
                                <w:color w:val="FF0000"/>
                                <w:lang w:val="fr-CA"/>
                              </w:rPr>
                            </w:pPr>
                            <w:r>
                              <w:rPr>
                                <w:color w:val="FF0000"/>
                                <w:lang w:val="fr-CA"/>
                              </w:rPr>
                              <w:t>2</w:t>
                            </w:r>
                            <w:r w:rsidRPr="00303613">
                              <w:rPr>
                                <w:color w:val="FF0000"/>
                                <w:lang w:val="fr-CA"/>
                              </w:rPr>
                              <w:t>.</w:t>
                            </w:r>
                          </w:p>
                          <w:p w14:paraId="3E0D0125" w14:textId="77777777" w:rsidR="006423B2" w:rsidRDefault="006423B2" w:rsidP="006423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7840B" id="_x0000_s1032" type="#_x0000_t202" style="position:absolute;margin-left:207.15pt;margin-top:111.8pt;width:28.5pt;height:24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EPrGQIAADI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" filled="f" stroked="f" strokeweight=".5pt">
                <v:textbox>
                  <w:txbxContent>
                    <w:p w14:paraId="2A84A725" w14:textId="0145CA24" w:rsidR="006423B2" w:rsidRPr="00303613" w:rsidRDefault="006423B2" w:rsidP="006423B2">
                      <w:pPr>
                        <w:rPr>
                          <w:color w:val="FF0000"/>
                          <w:lang w:val="fr-CA"/>
                        </w:rPr>
                      </w:pPr>
                      <w:r>
                        <w:rPr>
                          <w:color w:val="FF0000"/>
                          <w:lang w:val="fr-CA"/>
                        </w:rPr>
                        <w:t>2</w:t>
                      </w:r>
                      <w:r w:rsidRPr="00303613">
                        <w:rPr>
                          <w:color w:val="FF0000"/>
                          <w:lang w:val="fr-CA"/>
                        </w:rPr>
                        <w:t>.</w:t>
                      </w:r>
                    </w:p>
                    <w:p w14:paraId="3E0D0125" w14:textId="77777777" w:rsidR="006423B2" w:rsidRDefault="006423B2" w:rsidP="006423B2"/>
                  </w:txbxContent>
                </v:textbox>
              </v:shape>
            </w:pict>
          </mc:Fallback>
        </mc:AlternateContent>
      </w:r>
      <w:r w:rsidR="006423B2">
        <w:rPr>
          <w:noProof/>
        </w:rPr>
        <mc:AlternateContent>
          <mc:Choice Requires="wps">
            <w:drawing>
              <wp:anchor distT="0" distB="0" distL="114300" distR="114300" simplePos="0" relativeHeight="251658320" behindDoc="0" locked="0" layoutInCell="1" allowOverlap="1" wp14:anchorId="2D93577D" wp14:editId="6A8F219E">
                <wp:simplePos x="0" y="0"/>
                <wp:positionH relativeFrom="column">
                  <wp:posOffset>2612757</wp:posOffset>
                </wp:positionH>
                <wp:positionV relativeFrom="paragraph">
                  <wp:posOffset>697832</wp:posOffset>
                </wp:positionV>
                <wp:extent cx="361950" cy="304800"/>
                <wp:effectExtent l="0" t="0" r="0" b="0"/>
                <wp:wrapNone/>
                <wp:docPr id="1472828347"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4CB390D" w14:textId="77777777" w:rsidR="006423B2" w:rsidRPr="00303613" w:rsidRDefault="006423B2" w:rsidP="006423B2">
                            <w:pPr>
                              <w:rPr>
                                <w:color w:val="FF0000"/>
                                <w:lang w:val="fr-CA"/>
                              </w:rPr>
                            </w:pPr>
                            <w:r w:rsidRPr="00303613">
                              <w:rPr>
                                <w:color w:val="FF0000"/>
                                <w:lang w:val="fr-CA"/>
                              </w:rPr>
                              <w:t>1.</w:t>
                            </w:r>
                          </w:p>
                          <w:p w14:paraId="035847F2" w14:textId="77777777" w:rsidR="006423B2" w:rsidRDefault="006423B2" w:rsidP="006423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3577D" id="_x0000_s1033" type="#_x0000_t202" style="position:absolute;margin-left:205.75pt;margin-top:54.95pt;width:28.5pt;height:2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" filled="f" stroked="f" strokeweight=".5pt">
                <v:textbox>
                  <w:txbxContent>
                    <w:p w14:paraId="04CB390D" w14:textId="77777777" w:rsidR="006423B2" w:rsidRPr="00303613" w:rsidRDefault="006423B2" w:rsidP="006423B2">
                      <w:pPr>
                        <w:rPr>
                          <w:color w:val="FF0000"/>
                          <w:lang w:val="fr-CA"/>
                        </w:rPr>
                      </w:pPr>
                      <w:r w:rsidRPr="00303613">
                        <w:rPr>
                          <w:color w:val="FF0000"/>
                          <w:lang w:val="fr-CA"/>
                        </w:rPr>
                        <w:t>1.</w:t>
                      </w:r>
                    </w:p>
                    <w:p w14:paraId="035847F2" w14:textId="77777777" w:rsidR="006423B2" w:rsidRDefault="006423B2" w:rsidP="006423B2"/>
                  </w:txbxContent>
                </v:textbox>
              </v:shape>
            </w:pict>
          </mc:Fallback>
        </mc:AlternateContent>
      </w:r>
      <w:r w:rsidR="00ED7126">
        <w:rPr>
          <w:noProof/>
        </w:rPr>
        <mc:AlternateContent>
          <mc:Choice Requires="wps">
            <w:drawing>
              <wp:anchor distT="0" distB="0" distL="114300" distR="114300" simplePos="0" relativeHeight="251658318" behindDoc="0" locked="0" layoutInCell="1" allowOverlap="1" wp14:anchorId="771EF9AC" wp14:editId="4499A3B4">
                <wp:simplePos x="0" y="0"/>
                <wp:positionH relativeFrom="margin">
                  <wp:posOffset>1235643</wp:posOffset>
                </wp:positionH>
                <wp:positionV relativeFrom="paragraph">
                  <wp:posOffset>2032936</wp:posOffset>
                </wp:positionV>
                <wp:extent cx="3555332" cy="300789"/>
                <wp:effectExtent l="0" t="0" r="26670" b="23495"/>
                <wp:wrapNone/>
                <wp:docPr id="114995592" name="Rectangle 37"/>
                <wp:cNvGraphicFramePr/>
                <a:graphic xmlns:a="http://schemas.openxmlformats.org/drawingml/2006/main">
                  <a:graphicData uri="http://schemas.microsoft.com/office/word/2010/wordprocessingShape">
                    <wps:wsp>
                      <wps:cNvSpPr/>
                      <wps:spPr>
                        <a:xfrm>
                          <a:off x="0" y="0"/>
                          <a:ext cx="3555332" cy="30078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97.3pt;margin-top:160.05pt;width:279.95pt;height:23.7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2B7FC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">
                <w10:wrap anchorx="margin"/>
              </v:rect>
            </w:pict>
          </mc:Fallback>
        </mc:AlternateContent>
      </w:r>
      <w:r w:rsidR="00ED7126">
        <w:rPr>
          <w:noProof/>
        </w:rPr>
        <mc:AlternateContent>
          <mc:Choice Requires="wps">
            <w:drawing>
              <wp:anchor distT="0" distB="0" distL="114300" distR="114300" simplePos="0" relativeHeight="251658317" behindDoc="0" locked="0" layoutInCell="1" allowOverlap="1" wp14:anchorId="6D72816E" wp14:editId="1336D71D">
                <wp:simplePos x="0" y="0"/>
                <wp:positionH relativeFrom="margin">
                  <wp:posOffset>333275</wp:posOffset>
                </wp:positionH>
                <wp:positionV relativeFrom="paragraph">
                  <wp:posOffset>1509562</wp:posOffset>
                </wp:positionV>
                <wp:extent cx="2339641" cy="475247"/>
                <wp:effectExtent l="0" t="0" r="22860" b="20320"/>
                <wp:wrapNone/>
                <wp:docPr id="1477729694" name="Rectangle 37"/>
                <wp:cNvGraphicFramePr/>
                <a:graphic xmlns:a="http://schemas.openxmlformats.org/drawingml/2006/main">
                  <a:graphicData uri="http://schemas.microsoft.com/office/word/2010/wordprocessingShape">
                    <wps:wsp>
                      <wps:cNvSpPr/>
                      <wps:spPr>
                        <a:xfrm>
                          <a:off x="0" y="0"/>
                          <a:ext cx="2339641" cy="47524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26.25pt;margin-top:118.85pt;width:184.2pt;height:37.4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259EA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">
                <w10:wrap anchorx="margin"/>
              </v:rect>
            </w:pict>
          </mc:Fallback>
        </mc:AlternateContent>
      </w:r>
      <w:r w:rsidR="00ED7126">
        <w:rPr>
          <w:noProof/>
        </w:rPr>
        <mc:AlternateContent>
          <mc:Choice Requires="wps">
            <w:drawing>
              <wp:anchor distT="0" distB="0" distL="114300" distR="114300" simplePos="0" relativeHeight="251658316" behindDoc="0" locked="0" layoutInCell="1" allowOverlap="1" wp14:anchorId="0EC54737" wp14:editId="414B01CC">
                <wp:simplePos x="0" y="0"/>
                <wp:positionH relativeFrom="margin">
                  <wp:posOffset>339291</wp:posOffset>
                </wp:positionH>
                <wp:positionV relativeFrom="paragraph">
                  <wp:posOffset>895952</wp:posOffset>
                </wp:positionV>
                <wp:extent cx="2334126" cy="554956"/>
                <wp:effectExtent l="0" t="0" r="28575" b="17145"/>
                <wp:wrapNone/>
                <wp:docPr id="1085485034" name="Rectangle 37"/>
                <wp:cNvGraphicFramePr/>
                <a:graphic xmlns:a="http://schemas.openxmlformats.org/drawingml/2006/main">
                  <a:graphicData uri="http://schemas.microsoft.com/office/word/2010/wordprocessingShape">
                    <wps:wsp>
                      <wps:cNvSpPr/>
                      <wps:spPr>
                        <a:xfrm>
                          <a:off x="0" y="0"/>
                          <a:ext cx="2334126" cy="554956"/>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26.7pt;margin-top:70.55pt;width:183.8pt;height:43.7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E9F9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">
                <w10:wrap anchorx="margin"/>
              </v:rect>
            </w:pict>
          </mc:Fallback>
        </mc:AlternateContent>
      </w:r>
      <w:r w:rsidR="00ED7126">
        <w:rPr>
          <w:noProof/>
        </w:rPr>
        <w:drawing>
          <wp:inline distT="0" distB="0" distL="0" distR="0" wp14:anchorId="1331E63B" wp14:editId="5606910D">
            <wp:extent cx="6106027" cy="2741690"/>
            <wp:effectExtent l="0" t="0" r="0" b="1905"/>
            <wp:docPr id="5512465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3501" cy="2758516"/>
                    </a:xfrm>
                    <a:prstGeom prst="rect">
                      <a:avLst/>
                    </a:prstGeom>
                    <a:noFill/>
                  </pic:spPr>
                </pic:pic>
              </a:graphicData>
            </a:graphic>
          </wp:inline>
        </w:drawing>
      </w:r>
    </w:p>
    <w:p w14:paraId="5E102516" w14:textId="763BAC0E" w:rsidR="00897F15" w:rsidRDefault="00897F15" w:rsidP="00AE1A95">
      <w:r>
        <w:br w:type="page"/>
      </w:r>
    </w:p>
    <w:p w14:paraId="4FB7033C" w14:textId="035832E8" w:rsidR="006705F9" w:rsidRDefault="00AF7FB7" w:rsidP="006705F9">
      <w:r>
        <w:lastRenderedPageBreak/>
        <w:t xml:space="preserve">Cette page s’affiche une fois que l’utilisateur a confirmé son changement de </w:t>
      </w:r>
      <w:r w:rsidR="00DE61DA">
        <w:t>mot de passe</w:t>
      </w:r>
      <w:r w:rsidR="00E532FE">
        <w:t>.</w:t>
      </w:r>
    </w:p>
    <w:p w14:paraId="0A6B40DD" w14:textId="77777777" w:rsidR="00E532FE" w:rsidRDefault="00E532FE" w:rsidP="006705F9"/>
    <w:p w14:paraId="5834A0F2" w14:textId="69A6AAC0" w:rsidR="00AF7FB7" w:rsidRDefault="00E532FE" w:rsidP="006705F9">
      <w:r>
        <w:rPr>
          <w:noProof/>
        </w:rPr>
        <mc:AlternateContent>
          <mc:Choice Requires="wps">
            <w:drawing>
              <wp:anchor distT="0" distB="0" distL="114300" distR="114300" simplePos="0" relativeHeight="251658325" behindDoc="0" locked="0" layoutInCell="1" allowOverlap="1" wp14:anchorId="5FE75577" wp14:editId="218B0237">
                <wp:simplePos x="0" y="0"/>
                <wp:positionH relativeFrom="margin">
                  <wp:posOffset>1523399</wp:posOffset>
                </wp:positionH>
                <wp:positionV relativeFrom="paragraph">
                  <wp:posOffset>4365291</wp:posOffset>
                </wp:positionV>
                <wp:extent cx="3230479" cy="445168"/>
                <wp:effectExtent l="0" t="0" r="0" b="0"/>
                <wp:wrapNone/>
                <wp:docPr id="331096535" name="Zone de texte 8"/>
                <wp:cNvGraphicFramePr/>
                <a:graphic xmlns:a="http://schemas.openxmlformats.org/drawingml/2006/main">
                  <a:graphicData uri="http://schemas.microsoft.com/office/word/2010/wordprocessingShape">
                    <wps:wsp>
                      <wps:cNvSpPr txBox="1"/>
                      <wps:spPr>
                        <a:xfrm>
                          <a:off x="0" y="0"/>
                          <a:ext cx="3230479" cy="445168"/>
                        </a:xfrm>
                        <a:prstGeom prst="rect">
                          <a:avLst/>
                        </a:prstGeom>
                        <a:noFill/>
                        <a:ln w="6350">
                          <a:noFill/>
                        </a:ln>
                      </wps:spPr>
                      <wps:txbx>
                        <w:txbxContent>
                          <w:p w14:paraId="7FF1719F" w14:textId="0EEE5D2C" w:rsidR="00853708" w:rsidRPr="00066627" w:rsidRDefault="00853708" w:rsidP="00853708">
                            <w:pPr>
                              <w:rPr>
                                <w:sz w:val="22"/>
                                <w:szCs w:val="18"/>
                              </w:rPr>
                            </w:pPr>
                            <w:r>
                              <w:rPr>
                                <w:color w:val="FF0000"/>
                                <w:sz w:val="22"/>
                                <w:szCs w:val="18"/>
                                <w:lang w:val="fr-CA"/>
                              </w:rPr>
                              <w:t>Bouton redirigeant l’utilisateur vers la page de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5577" id="_x0000_s1034" type="#_x0000_t202" style="position:absolute;margin-left:119.95pt;margin-top:343.7pt;width:254.35pt;height:35.05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" filled="f" stroked="f" strokeweight=".5pt">
                <v:textbox>
                  <w:txbxContent>
                    <w:p w14:paraId="7FF1719F" w14:textId="0EEE5D2C" w:rsidR="00853708" w:rsidRPr="00066627" w:rsidRDefault="00853708" w:rsidP="00853708">
                      <w:pPr>
                        <w:rPr>
                          <w:sz w:val="22"/>
                          <w:szCs w:val="18"/>
                        </w:rPr>
                      </w:pPr>
                      <w:r>
                        <w:rPr>
                          <w:color w:val="FF0000"/>
                          <w:sz w:val="22"/>
                          <w:szCs w:val="18"/>
                          <w:lang w:val="fr-CA"/>
                        </w:rPr>
                        <w:t>Bouton redirigeant l’utilisateur vers la page de connexion</w:t>
                      </w:r>
                    </w:p>
                  </w:txbxContent>
                </v:textbox>
                <w10:wrap anchorx="margin"/>
              </v:shape>
            </w:pict>
          </mc:Fallback>
        </mc:AlternateContent>
      </w:r>
      <w:r>
        <w:rPr>
          <w:noProof/>
        </w:rPr>
        <mc:AlternateContent>
          <mc:Choice Requires="wps">
            <w:drawing>
              <wp:anchor distT="0" distB="0" distL="114300" distR="114300" simplePos="0" relativeHeight="251658324" behindDoc="0" locked="0" layoutInCell="1" allowOverlap="1" wp14:anchorId="5E403B3A" wp14:editId="61DC1A4C">
                <wp:simplePos x="0" y="0"/>
                <wp:positionH relativeFrom="margin">
                  <wp:posOffset>1571692</wp:posOffset>
                </wp:positionH>
                <wp:positionV relativeFrom="paragraph">
                  <wp:posOffset>3981584</wp:posOffset>
                </wp:positionV>
                <wp:extent cx="3092116" cy="439152"/>
                <wp:effectExtent l="0" t="0" r="13335" b="18415"/>
                <wp:wrapNone/>
                <wp:docPr id="1166269174" name="Rectangle 37"/>
                <wp:cNvGraphicFramePr/>
                <a:graphic xmlns:a="http://schemas.openxmlformats.org/drawingml/2006/main">
                  <a:graphicData uri="http://schemas.microsoft.com/office/word/2010/wordprocessingShape">
                    <wps:wsp>
                      <wps:cNvSpPr/>
                      <wps:spPr>
                        <a:xfrm>
                          <a:off x="0" y="0"/>
                          <a:ext cx="3092116" cy="43915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23.75pt;margin-top:313.5pt;width:243.45pt;height:34.6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A38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">
                <w10:wrap anchorx="margin"/>
              </v:rect>
            </w:pict>
          </mc:Fallback>
        </mc:AlternateContent>
      </w:r>
      <w:r w:rsidR="00AF7FB7">
        <w:rPr>
          <w:noProof/>
        </w:rPr>
        <w:drawing>
          <wp:inline distT="0" distB="0" distL="0" distR="0" wp14:anchorId="3B4B5315" wp14:editId="6C1EBCAE">
            <wp:extent cx="6097270" cy="5983759"/>
            <wp:effectExtent l="0" t="0" r="0" b="0"/>
            <wp:docPr id="1918077205" name="Image 3"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7205" name="Image 3" descr="Une image contenant texte, capture d’écran, logo, Polic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7270" cy="5983759"/>
                    </a:xfrm>
                    <a:prstGeom prst="rect">
                      <a:avLst/>
                    </a:prstGeom>
                    <a:noFill/>
                  </pic:spPr>
                </pic:pic>
              </a:graphicData>
            </a:graphic>
          </wp:inline>
        </w:drawing>
      </w:r>
    </w:p>
    <w:p w14:paraId="2073BA10" w14:textId="77777777" w:rsidR="006705F9" w:rsidRDefault="006705F9">
      <w:pPr>
        <w:spacing w:after="200"/>
        <w:rPr>
          <w:rFonts w:asciiTheme="majorHAnsi" w:eastAsiaTheme="majorEastAsia" w:hAnsiTheme="majorHAnsi" w:cstheme="majorBidi"/>
          <w:color w:val="061F57" w:themeColor="text2" w:themeShade="BF"/>
          <w:kern w:val="28"/>
          <w:sz w:val="52"/>
          <w:szCs w:val="32"/>
        </w:rPr>
      </w:pPr>
      <w:r>
        <w:br w:type="page"/>
      </w:r>
    </w:p>
    <w:p w14:paraId="4EDCA38A" w14:textId="3B03EBA4" w:rsidR="00EC6E68" w:rsidRDefault="00A74D8D" w:rsidP="00A74D8D">
      <w:pPr>
        <w:pStyle w:val="Heading1"/>
      </w:pPr>
      <w:bookmarkStart w:id="9" w:name="_Toc167227498"/>
      <w:r>
        <w:lastRenderedPageBreak/>
        <w:t>Page</w:t>
      </w:r>
      <w:r w:rsidR="00EC6E68">
        <w:t xml:space="preserve"> principale</w:t>
      </w:r>
      <w:bookmarkEnd w:id="9"/>
    </w:p>
    <w:p w14:paraId="6B86FD52" w14:textId="52638D96" w:rsidR="004165B6" w:rsidRDefault="00EC6E68" w:rsidP="00EC6E68">
      <w:r w:rsidRPr="00EC6E68">
        <w:rPr>
          <w:noProof/>
        </w:rPr>
        <w:t xml:space="preserve"> </w:t>
      </w:r>
      <w:r w:rsidR="00A5543C">
        <w:t xml:space="preserve">Voici la page principale. C’est page où est-ce que l’utilisateur </w:t>
      </w:r>
      <w:r w:rsidR="00155DF6">
        <w:t>arrivera après s’être authentifier o</w:t>
      </w:r>
      <w:r w:rsidR="00BB6024">
        <w:t>u non. Cette page regroupe par catégories les produits d</w:t>
      </w:r>
      <w:r w:rsidR="00E3474C">
        <w:t xml:space="preserve">u catalogue et affiche en permanence les dernières </w:t>
      </w:r>
      <w:r w:rsidR="00070D43">
        <w:t>nouveautés.</w:t>
      </w:r>
      <w:r w:rsidRPr="00EC6E68">
        <w:rPr>
          <w:noProof/>
        </w:rPr>
        <w:drawing>
          <wp:inline distT="0" distB="0" distL="0" distR="0" wp14:anchorId="121F4D49" wp14:editId="7CFC3903">
            <wp:extent cx="6097270" cy="3464560"/>
            <wp:effectExtent l="0" t="0" r="0" b="2540"/>
            <wp:docPr id="1226645505" name="Image 1" descr="Une image contenant capture d’écran, texte, Appareil électron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45505" name="Image 1" descr="Une image contenant capture d’écran, texte, Appareil électronique, conception&#10;&#10;Description générée automatiquement"/>
                    <pic:cNvPicPr/>
                  </pic:nvPicPr>
                  <pic:blipFill>
                    <a:blip r:embed="rId28"/>
                    <a:stretch>
                      <a:fillRect/>
                    </a:stretch>
                  </pic:blipFill>
                  <pic:spPr>
                    <a:xfrm>
                      <a:off x="0" y="0"/>
                      <a:ext cx="6097270" cy="3464560"/>
                    </a:xfrm>
                    <a:prstGeom prst="rect">
                      <a:avLst/>
                    </a:prstGeom>
                  </pic:spPr>
                </pic:pic>
              </a:graphicData>
            </a:graphic>
          </wp:inline>
        </w:drawing>
      </w:r>
    </w:p>
    <w:p w14:paraId="32D3C8D5" w14:textId="77777777" w:rsidR="00070D43" w:rsidRDefault="00070D43" w:rsidP="00EC6E68"/>
    <w:p w14:paraId="45D16906" w14:textId="355C78F0" w:rsidR="00EF15FC" w:rsidRDefault="00070D43" w:rsidP="00E3474C">
      <w:pPr>
        <w:pStyle w:val="Heading2"/>
      </w:pPr>
      <w:bookmarkStart w:id="10" w:name="_Toc167227499"/>
      <w:r>
        <w:t>Bar de navigation</w:t>
      </w:r>
      <w:bookmarkEnd w:id="10"/>
    </w:p>
    <w:p w14:paraId="282CFBB8" w14:textId="507A53DD" w:rsidR="0042327A" w:rsidRPr="00862091" w:rsidRDefault="00862091" w:rsidP="0042327A">
      <w:pPr>
        <w:rPr>
          <w:b w:val="0"/>
          <w:bCs/>
        </w:rPr>
      </w:pPr>
      <w:r>
        <w:rPr>
          <w:b w:val="0"/>
          <w:bCs/>
        </w:rPr>
        <w:t>Voici</w:t>
      </w:r>
      <w:r w:rsidR="007C306A">
        <w:rPr>
          <w:b w:val="0"/>
          <w:bCs/>
        </w:rPr>
        <w:t xml:space="preserve"> la barre de navigation</w:t>
      </w:r>
      <w:r w:rsidR="00F65A5B">
        <w:rPr>
          <w:b w:val="0"/>
          <w:bCs/>
        </w:rPr>
        <w:t>. Cette dernière et son contenu est accessible de n’importe que</w:t>
      </w:r>
      <w:r w:rsidR="00E96B20">
        <w:rPr>
          <w:b w:val="0"/>
          <w:bCs/>
        </w:rPr>
        <w:t>l page du site</w:t>
      </w:r>
      <w:r w:rsidR="00A4773E">
        <w:rPr>
          <w:b w:val="0"/>
          <w:bCs/>
        </w:rPr>
        <w:t xml:space="preserve"> afin de favoriser une navigation rapide </w:t>
      </w:r>
      <w:r w:rsidR="00301AF7">
        <w:rPr>
          <w:b w:val="0"/>
          <w:bCs/>
        </w:rPr>
        <w:t xml:space="preserve">dans </w:t>
      </w:r>
      <w:r w:rsidR="006A3C79">
        <w:rPr>
          <w:b w:val="0"/>
          <w:bCs/>
        </w:rPr>
        <w:t>l</w:t>
      </w:r>
      <w:r w:rsidR="004A69EA">
        <w:rPr>
          <w:b w:val="0"/>
          <w:bCs/>
        </w:rPr>
        <w:t>e logiciel.</w:t>
      </w:r>
    </w:p>
    <w:p w14:paraId="322354F2" w14:textId="34BCCC05" w:rsidR="00DF61A0" w:rsidRDefault="00303613" w:rsidP="00EB70B8">
      <w:r>
        <w:rPr>
          <w:noProof/>
        </w:rPr>
        <mc:AlternateContent>
          <mc:Choice Requires="wps">
            <w:drawing>
              <wp:anchor distT="0" distB="0" distL="114300" distR="114300" simplePos="0" relativeHeight="251658278" behindDoc="0" locked="0" layoutInCell="1" allowOverlap="1" wp14:anchorId="33564BB7" wp14:editId="79DD2F45">
                <wp:simplePos x="0" y="0"/>
                <wp:positionH relativeFrom="column">
                  <wp:posOffset>6059805</wp:posOffset>
                </wp:positionH>
                <wp:positionV relativeFrom="paragraph">
                  <wp:posOffset>16510</wp:posOffset>
                </wp:positionV>
                <wp:extent cx="361950" cy="304800"/>
                <wp:effectExtent l="0" t="0" r="0" b="0"/>
                <wp:wrapNone/>
                <wp:docPr id="145793948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ED3D25B" w14:textId="7124157D" w:rsidR="00303613" w:rsidRPr="00303613" w:rsidRDefault="00303613" w:rsidP="00303613">
                            <w:pPr>
                              <w:rPr>
                                <w:color w:val="FF0000"/>
                                <w:lang w:val="fr-CA"/>
                              </w:rPr>
                            </w:pPr>
                            <w:r>
                              <w:rPr>
                                <w:color w:val="FF0000"/>
                                <w:lang w:val="fr-CA"/>
                              </w:rPr>
                              <w:t>3</w:t>
                            </w:r>
                            <w:r w:rsidRPr="00303613">
                              <w:rPr>
                                <w:color w:val="FF0000"/>
                                <w:lang w:val="fr-CA"/>
                              </w:rPr>
                              <w:t>.</w:t>
                            </w:r>
                          </w:p>
                          <w:p w14:paraId="1F39D7C2" w14:textId="77777777" w:rsidR="00303613" w:rsidRDefault="00303613" w:rsidP="003036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64BB7" id="_x0000_s1035" type="#_x0000_t202" style="position:absolute;margin-left:477.15pt;margin-top:1.3pt;width:28.5pt;height:2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" filled="f" stroked="f" strokeweight=".5pt">
                <v:textbox>
                  <w:txbxContent>
                    <w:p w14:paraId="7ED3D25B" w14:textId="7124157D" w:rsidR="00303613" w:rsidRPr="00303613" w:rsidRDefault="00303613" w:rsidP="00303613">
                      <w:pPr>
                        <w:rPr>
                          <w:color w:val="FF0000"/>
                          <w:lang w:val="fr-CA"/>
                        </w:rPr>
                      </w:pPr>
                      <w:r>
                        <w:rPr>
                          <w:color w:val="FF0000"/>
                          <w:lang w:val="fr-CA"/>
                        </w:rPr>
                        <w:t>3</w:t>
                      </w:r>
                      <w:r w:rsidRPr="00303613">
                        <w:rPr>
                          <w:color w:val="FF0000"/>
                          <w:lang w:val="fr-CA"/>
                        </w:rPr>
                        <w:t>.</w:t>
                      </w:r>
                    </w:p>
                    <w:p w14:paraId="1F39D7C2" w14:textId="77777777" w:rsidR="00303613" w:rsidRDefault="00303613" w:rsidP="00303613"/>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6684D58E" wp14:editId="378DF744">
                <wp:simplePos x="0" y="0"/>
                <wp:positionH relativeFrom="column">
                  <wp:posOffset>3869055</wp:posOffset>
                </wp:positionH>
                <wp:positionV relativeFrom="paragraph">
                  <wp:posOffset>6985</wp:posOffset>
                </wp:positionV>
                <wp:extent cx="361950" cy="304800"/>
                <wp:effectExtent l="0" t="0" r="0" b="0"/>
                <wp:wrapNone/>
                <wp:docPr id="1176755772"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52F446F" w14:textId="12B4AF5B" w:rsidR="00303613" w:rsidRPr="00303613" w:rsidRDefault="00303613" w:rsidP="00303613">
                            <w:pPr>
                              <w:rPr>
                                <w:color w:val="FF0000"/>
                                <w:lang w:val="fr-CA"/>
                              </w:rPr>
                            </w:pPr>
                            <w:r>
                              <w:rPr>
                                <w:color w:val="FF0000"/>
                                <w:lang w:val="fr-CA"/>
                              </w:rPr>
                              <w:t>2</w:t>
                            </w:r>
                            <w:r w:rsidRPr="00303613">
                              <w:rPr>
                                <w:color w:val="FF0000"/>
                                <w:lang w:val="fr-CA"/>
                              </w:rPr>
                              <w:t>.</w:t>
                            </w:r>
                          </w:p>
                          <w:p w14:paraId="0160F98B" w14:textId="77777777" w:rsidR="00303613" w:rsidRDefault="00303613" w:rsidP="003036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D58E" id="_x0000_s1036" type="#_x0000_t202" style="position:absolute;margin-left:304.65pt;margin-top:.55pt;width:28.5pt;height:24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" filled="f" stroked="f" strokeweight=".5pt">
                <v:textbox>
                  <w:txbxContent>
                    <w:p w14:paraId="052F446F" w14:textId="12B4AF5B" w:rsidR="00303613" w:rsidRPr="00303613" w:rsidRDefault="00303613" w:rsidP="00303613">
                      <w:pPr>
                        <w:rPr>
                          <w:color w:val="FF0000"/>
                          <w:lang w:val="fr-CA"/>
                        </w:rPr>
                      </w:pPr>
                      <w:r>
                        <w:rPr>
                          <w:color w:val="FF0000"/>
                          <w:lang w:val="fr-CA"/>
                        </w:rPr>
                        <w:t>2</w:t>
                      </w:r>
                      <w:r w:rsidRPr="00303613">
                        <w:rPr>
                          <w:color w:val="FF0000"/>
                          <w:lang w:val="fr-CA"/>
                        </w:rPr>
                        <w:t>.</w:t>
                      </w:r>
                    </w:p>
                    <w:p w14:paraId="0160F98B" w14:textId="77777777" w:rsidR="00303613" w:rsidRDefault="00303613" w:rsidP="00303613"/>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28742B2D" wp14:editId="731C26C2">
                <wp:simplePos x="0" y="0"/>
                <wp:positionH relativeFrom="column">
                  <wp:posOffset>868680</wp:posOffset>
                </wp:positionH>
                <wp:positionV relativeFrom="paragraph">
                  <wp:posOffset>45085</wp:posOffset>
                </wp:positionV>
                <wp:extent cx="361950" cy="304800"/>
                <wp:effectExtent l="0" t="0" r="0" b="0"/>
                <wp:wrapNone/>
                <wp:docPr id="208587666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3F69248" w14:textId="6A07B194" w:rsidR="00303613" w:rsidRPr="00303613" w:rsidRDefault="00303613">
                            <w:pPr>
                              <w:rPr>
                                <w:color w:val="FF0000"/>
                                <w:lang w:val="fr-CA"/>
                              </w:rPr>
                            </w:pPr>
                            <w:r w:rsidRPr="00303613">
                              <w:rPr>
                                <w:color w:val="FF0000"/>
                                <w:lang w:val="fr-CA"/>
                              </w:rPr>
                              <w:t>1.</w:t>
                            </w:r>
                          </w:p>
                          <w:p w14:paraId="590C9F3E" w14:textId="77777777" w:rsidR="00303613" w:rsidRDefault="003036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42B2D" id="_x0000_s1037" type="#_x0000_t202" style="position:absolute;margin-left:68.4pt;margin-top:3.55pt;width:28.5pt;height:2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mI2GQ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" filled="f" stroked="f" strokeweight=".5pt">
                <v:textbox>
                  <w:txbxContent>
                    <w:p w14:paraId="73F69248" w14:textId="6A07B194" w:rsidR="00303613" w:rsidRPr="00303613" w:rsidRDefault="00303613">
                      <w:pPr>
                        <w:rPr>
                          <w:color w:val="FF0000"/>
                          <w:lang w:val="fr-CA"/>
                        </w:rPr>
                      </w:pPr>
                      <w:r w:rsidRPr="00303613">
                        <w:rPr>
                          <w:color w:val="FF0000"/>
                          <w:lang w:val="fr-CA"/>
                        </w:rPr>
                        <w:t>1.</w:t>
                      </w:r>
                    </w:p>
                    <w:p w14:paraId="590C9F3E" w14:textId="77777777" w:rsidR="00303613" w:rsidRDefault="00303613"/>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28493200" wp14:editId="75279014">
                <wp:simplePos x="0" y="0"/>
                <wp:positionH relativeFrom="margin">
                  <wp:posOffset>5783580</wp:posOffset>
                </wp:positionH>
                <wp:positionV relativeFrom="paragraph">
                  <wp:posOffset>245110</wp:posOffset>
                </wp:positionV>
                <wp:extent cx="295275" cy="323850"/>
                <wp:effectExtent l="0" t="0" r="28575" b="19050"/>
                <wp:wrapNone/>
                <wp:docPr id="156667879" name="Rectangle 37"/>
                <wp:cNvGraphicFramePr/>
                <a:graphic xmlns:a="http://schemas.openxmlformats.org/drawingml/2006/main">
                  <a:graphicData uri="http://schemas.microsoft.com/office/word/2010/wordprocessingShape">
                    <wps:wsp>
                      <wps:cNvSpPr/>
                      <wps:spPr>
                        <a:xfrm>
                          <a:off x="0" y="0"/>
                          <a:ext cx="295275" cy="32385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455.4pt;margin-top:19.3pt;width:23.25pt;height:25.5pt;z-index:2516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E76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">
                <w10:wrap anchorx="margin"/>
              </v:rect>
            </w:pict>
          </mc:Fallback>
        </mc:AlternateContent>
      </w:r>
      <w:r w:rsidR="00DF61A0">
        <w:rPr>
          <w:noProof/>
        </w:rPr>
        <mc:AlternateContent>
          <mc:Choice Requires="wps">
            <w:drawing>
              <wp:anchor distT="0" distB="0" distL="114300" distR="114300" simplePos="0" relativeHeight="251658274" behindDoc="0" locked="0" layoutInCell="1" allowOverlap="1" wp14:anchorId="54CB9AEF" wp14:editId="08AA848B">
                <wp:simplePos x="0" y="0"/>
                <wp:positionH relativeFrom="margin">
                  <wp:posOffset>4152900</wp:posOffset>
                </wp:positionH>
                <wp:positionV relativeFrom="paragraph">
                  <wp:posOffset>76835</wp:posOffset>
                </wp:positionV>
                <wp:extent cx="1581150" cy="657225"/>
                <wp:effectExtent l="0" t="0" r="19050" b="28575"/>
                <wp:wrapNone/>
                <wp:docPr id="847022818" name="Rectangle 37"/>
                <wp:cNvGraphicFramePr/>
                <a:graphic xmlns:a="http://schemas.openxmlformats.org/drawingml/2006/main">
                  <a:graphicData uri="http://schemas.microsoft.com/office/word/2010/wordprocessingShape">
                    <wps:wsp>
                      <wps:cNvSpPr/>
                      <wps:spPr>
                        <a:xfrm>
                          <a:off x="0" y="0"/>
                          <a:ext cx="1581150" cy="65722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27pt;margin-top:6.05pt;width:124.5pt;height:51.75pt;z-index:2516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0802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">
                <w10:wrap anchorx="margin"/>
              </v:rect>
            </w:pict>
          </mc:Fallback>
        </mc:AlternateContent>
      </w:r>
      <w:r w:rsidR="00DF61A0">
        <w:rPr>
          <w:noProof/>
        </w:rPr>
        <mc:AlternateContent>
          <mc:Choice Requires="wps">
            <w:drawing>
              <wp:anchor distT="0" distB="0" distL="114300" distR="114300" simplePos="0" relativeHeight="251658273" behindDoc="0" locked="0" layoutInCell="1" allowOverlap="1" wp14:anchorId="335FEA0E" wp14:editId="5556CA9E">
                <wp:simplePos x="0" y="0"/>
                <wp:positionH relativeFrom="margin">
                  <wp:posOffset>1173480</wp:posOffset>
                </wp:positionH>
                <wp:positionV relativeFrom="paragraph">
                  <wp:posOffset>64134</wp:posOffset>
                </wp:positionV>
                <wp:extent cx="1581150" cy="657225"/>
                <wp:effectExtent l="0" t="0" r="19050" b="28575"/>
                <wp:wrapNone/>
                <wp:docPr id="1601579605" name="Rectangle 37"/>
                <wp:cNvGraphicFramePr/>
                <a:graphic xmlns:a="http://schemas.openxmlformats.org/drawingml/2006/main">
                  <a:graphicData uri="http://schemas.microsoft.com/office/word/2010/wordprocessingShape">
                    <wps:wsp>
                      <wps:cNvSpPr/>
                      <wps:spPr>
                        <a:xfrm>
                          <a:off x="0" y="0"/>
                          <a:ext cx="1581150" cy="65722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92.4pt;margin-top:5.05pt;width:124.5pt;height:51.75pt;z-index:2516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B7ED9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">
                <w10:wrap anchorx="margin"/>
              </v:rect>
            </w:pict>
          </mc:Fallback>
        </mc:AlternateContent>
      </w:r>
      <w:r w:rsidR="00DF61A0">
        <w:rPr>
          <w:noProof/>
        </w:rPr>
        <w:drawing>
          <wp:inline distT="0" distB="0" distL="0" distR="0" wp14:anchorId="4A13F365" wp14:editId="3556C48E">
            <wp:extent cx="6687820" cy="1010807"/>
            <wp:effectExtent l="0" t="0" r="0" b="0"/>
            <wp:docPr id="17829408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4986" cy="1022470"/>
                    </a:xfrm>
                    <a:prstGeom prst="rect">
                      <a:avLst/>
                    </a:prstGeom>
                    <a:noFill/>
                  </pic:spPr>
                </pic:pic>
              </a:graphicData>
            </a:graphic>
          </wp:inline>
        </w:drawing>
      </w:r>
    </w:p>
    <w:p w14:paraId="67C16300" w14:textId="19FCEBAD" w:rsidR="004165B6" w:rsidRDefault="00B0207A" w:rsidP="00EB70B8">
      <w:r>
        <w:rPr>
          <w:noProof/>
        </w:rPr>
        <mc:AlternateContent>
          <mc:Choice Requires="wps">
            <w:drawing>
              <wp:anchor distT="0" distB="0" distL="114300" distR="114300" simplePos="0" relativeHeight="251658279" behindDoc="0" locked="0" layoutInCell="1" allowOverlap="1" wp14:anchorId="16E9FCB4" wp14:editId="0823D32F">
                <wp:simplePos x="0" y="0"/>
                <wp:positionH relativeFrom="column">
                  <wp:posOffset>11430</wp:posOffset>
                </wp:positionH>
                <wp:positionV relativeFrom="paragraph">
                  <wp:posOffset>56515</wp:posOffset>
                </wp:positionV>
                <wp:extent cx="6248400" cy="2095500"/>
                <wp:effectExtent l="0" t="0" r="19050" b="19050"/>
                <wp:wrapNone/>
                <wp:docPr id="252732005" name="Zone de texte 10"/>
                <wp:cNvGraphicFramePr/>
                <a:graphic xmlns:a="http://schemas.openxmlformats.org/drawingml/2006/main">
                  <a:graphicData uri="http://schemas.microsoft.com/office/word/2010/wordprocessingShape">
                    <wps:wsp>
                      <wps:cNvSpPr txBox="1"/>
                      <wps:spPr>
                        <a:xfrm>
                          <a:off x="0" y="0"/>
                          <a:ext cx="6248400" cy="2095500"/>
                        </a:xfrm>
                        <a:prstGeom prst="rect">
                          <a:avLst/>
                        </a:prstGeom>
                        <a:solidFill>
                          <a:schemeClr val="lt1"/>
                        </a:solidFill>
                        <a:ln w="6350">
                          <a:solidFill>
                            <a:prstClr val="black"/>
                          </a:solidFill>
                        </a:ln>
                      </wps:spPr>
                      <wps:txbx>
                        <w:txbxContent>
                          <w:p w14:paraId="7A32191F" w14:textId="37CF6293" w:rsidR="00B0207A" w:rsidRDefault="00B0207A" w:rsidP="00B0207A">
                            <w:pPr>
                              <w:pStyle w:val="ListParagraph"/>
                              <w:numPr>
                                <w:ilvl w:val="0"/>
                                <w:numId w:val="6"/>
                              </w:numPr>
                              <w:rPr>
                                <w:lang w:val="fr-CA"/>
                              </w:rPr>
                            </w:pPr>
                            <w:r>
                              <w:rPr>
                                <w:lang w:val="fr-CA"/>
                              </w:rPr>
                              <w:t>Bouton « T</w:t>
                            </w:r>
                            <w:r w:rsidR="00B57FE4">
                              <w:rPr>
                                <w:lang w:val="fr-CA"/>
                              </w:rPr>
                              <w:t>ech2BUY »</w:t>
                            </w:r>
                          </w:p>
                          <w:p w14:paraId="0E78EB51" w14:textId="3AB8B6DB" w:rsidR="00993103" w:rsidRDefault="00522290" w:rsidP="004132E6">
                            <w:pPr>
                              <w:pStyle w:val="ListParagraph"/>
                              <w:rPr>
                                <w:b w:val="0"/>
                                <w:bCs/>
                                <w:sz w:val="24"/>
                                <w:szCs w:val="20"/>
                                <w:lang w:val="fr-CA"/>
                              </w:rPr>
                            </w:pPr>
                            <w:r>
                              <w:rPr>
                                <w:b w:val="0"/>
                                <w:bCs/>
                                <w:sz w:val="24"/>
                                <w:szCs w:val="20"/>
                                <w:lang w:val="fr-CA"/>
                              </w:rPr>
                              <w:t xml:space="preserve">Le logo « Tech2BUY » dans la barre de navigation sert </w:t>
                            </w:r>
                            <w:r w:rsidR="00854F15">
                              <w:rPr>
                                <w:b w:val="0"/>
                                <w:bCs/>
                                <w:sz w:val="24"/>
                                <w:szCs w:val="20"/>
                                <w:lang w:val="fr-CA"/>
                              </w:rPr>
                              <w:t xml:space="preserve">comme bouton pour ramener l’utilisateur à la page principale de </w:t>
                            </w:r>
                            <w:r w:rsidR="00FC6201">
                              <w:rPr>
                                <w:b w:val="0"/>
                                <w:bCs/>
                                <w:sz w:val="24"/>
                                <w:szCs w:val="20"/>
                                <w:lang w:val="fr-CA"/>
                              </w:rPr>
                              <w:t>n’importe quel page du site web</w:t>
                            </w:r>
                            <w:r w:rsidR="003C46E4">
                              <w:rPr>
                                <w:b w:val="0"/>
                                <w:bCs/>
                                <w:sz w:val="24"/>
                                <w:szCs w:val="20"/>
                                <w:lang w:val="fr-CA"/>
                              </w:rPr>
                              <w:t>.</w:t>
                            </w:r>
                          </w:p>
                          <w:p w14:paraId="475044AA" w14:textId="255AE170" w:rsidR="00BE5040" w:rsidRDefault="00E86358" w:rsidP="00BE5040">
                            <w:pPr>
                              <w:pStyle w:val="ListParagraph"/>
                              <w:numPr>
                                <w:ilvl w:val="0"/>
                                <w:numId w:val="6"/>
                              </w:numPr>
                              <w:rPr>
                                <w:lang w:val="fr-CA"/>
                              </w:rPr>
                            </w:pPr>
                            <w:r>
                              <w:rPr>
                                <w:lang w:val="fr-CA"/>
                              </w:rPr>
                              <w:t>Barre de recherche</w:t>
                            </w:r>
                          </w:p>
                          <w:p w14:paraId="23BC6E7F" w14:textId="1ECEA9DB" w:rsidR="00BE5040" w:rsidRDefault="00741721" w:rsidP="00BE5040">
                            <w:pPr>
                              <w:pStyle w:val="ListParagraph"/>
                              <w:rPr>
                                <w:b w:val="0"/>
                                <w:bCs/>
                                <w:sz w:val="24"/>
                                <w:szCs w:val="20"/>
                                <w:lang w:val="fr-CA"/>
                              </w:rPr>
                            </w:pPr>
                            <w:r>
                              <w:rPr>
                                <w:b w:val="0"/>
                                <w:bCs/>
                                <w:sz w:val="24"/>
                                <w:szCs w:val="20"/>
                                <w:lang w:val="fr-CA"/>
                              </w:rPr>
                              <w:t xml:space="preserve">Voici la barre de recherche du site permettant rechercher </w:t>
                            </w:r>
                            <w:r w:rsidR="006C6053">
                              <w:rPr>
                                <w:b w:val="0"/>
                                <w:bCs/>
                                <w:sz w:val="24"/>
                                <w:szCs w:val="20"/>
                                <w:lang w:val="fr-CA"/>
                              </w:rPr>
                              <w:t xml:space="preserve">n’importe quel produit en tapant son nom </w:t>
                            </w:r>
                            <w:r w:rsidR="005F2A0C">
                              <w:rPr>
                                <w:b w:val="0"/>
                                <w:bCs/>
                                <w:sz w:val="24"/>
                                <w:szCs w:val="20"/>
                                <w:lang w:val="fr-CA"/>
                              </w:rPr>
                              <w:t xml:space="preserve">ou un élément </w:t>
                            </w:r>
                            <w:r w:rsidR="00FE14E0">
                              <w:rPr>
                                <w:b w:val="0"/>
                                <w:bCs/>
                                <w:sz w:val="24"/>
                                <w:szCs w:val="20"/>
                                <w:lang w:val="fr-CA"/>
                              </w:rPr>
                              <w:t>décrivant le produit</w:t>
                            </w:r>
                            <w:r w:rsidR="0050736B">
                              <w:rPr>
                                <w:b w:val="0"/>
                                <w:bCs/>
                                <w:sz w:val="24"/>
                                <w:szCs w:val="20"/>
                                <w:lang w:val="fr-CA"/>
                              </w:rPr>
                              <w:t>.</w:t>
                            </w:r>
                          </w:p>
                          <w:p w14:paraId="3A4C5086" w14:textId="604B4C60" w:rsidR="00B547F0" w:rsidRDefault="0054735D" w:rsidP="00B547F0">
                            <w:pPr>
                              <w:pStyle w:val="ListParagraph"/>
                              <w:numPr>
                                <w:ilvl w:val="0"/>
                                <w:numId w:val="6"/>
                              </w:numPr>
                              <w:rPr>
                                <w:lang w:val="fr-CA"/>
                              </w:rPr>
                            </w:pPr>
                            <w:r>
                              <w:rPr>
                                <w:lang w:val="fr-CA"/>
                              </w:rPr>
                              <w:t xml:space="preserve">Bouton </w:t>
                            </w:r>
                            <w:r w:rsidR="00A1203C">
                              <w:rPr>
                                <w:lang w:val="fr-CA"/>
                              </w:rPr>
                              <w:t>« Recherche</w:t>
                            </w:r>
                            <w:r w:rsidR="00036153">
                              <w:rPr>
                                <w:lang w:val="fr-CA"/>
                              </w:rPr>
                              <w:t> »</w:t>
                            </w:r>
                          </w:p>
                          <w:p w14:paraId="76657711" w14:textId="33C97996" w:rsidR="00AB5B77" w:rsidRPr="00AB5B77" w:rsidRDefault="006A5AA5" w:rsidP="00AB5B77">
                            <w:pPr>
                              <w:pStyle w:val="ListParagraph"/>
                              <w:rPr>
                                <w:b w:val="0"/>
                                <w:bCs/>
                                <w:sz w:val="24"/>
                                <w:szCs w:val="20"/>
                                <w:lang w:val="fr-CA"/>
                              </w:rPr>
                            </w:pPr>
                            <w:r>
                              <w:rPr>
                                <w:b w:val="0"/>
                                <w:bCs/>
                                <w:sz w:val="24"/>
                                <w:szCs w:val="20"/>
                                <w:lang w:val="fr-CA"/>
                              </w:rPr>
                              <w:t>Ce bouton permet à l’utilisateur de lancer la recherche</w:t>
                            </w:r>
                            <w:r w:rsidR="00C053B9">
                              <w:rPr>
                                <w:b w:val="0"/>
                                <w:bCs/>
                                <w:sz w:val="24"/>
                                <w:szCs w:val="20"/>
                                <w:lang w:val="fr-CA"/>
                              </w:rPr>
                              <w:t>.</w:t>
                            </w:r>
                            <w:r>
                              <w:rPr>
                                <w:b w:val="0"/>
                                <w:bCs/>
                                <w:sz w:val="24"/>
                                <w:szCs w:val="20"/>
                                <w:lang w:val="fr-CA"/>
                              </w:rPr>
                              <w:t xml:space="preserve"> </w:t>
                            </w:r>
                            <w:r w:rsidR="00C053B9">
                              <w:rPr>
                                <w:b w:val="0"/>
                                <w:bCs/>
                                <w:sz w:val="24"/>
                                <w:szCs w:val="20"/>
                                <w:lang w:val="fr-CA"/>
                              </w:rPr>
                              <w:t>S</w:t>
                            </w:r>
                            <w:r>
                              <w:rPr>
                                <w:b w:val="0"/>
                                <w:bCs/>
                                <w:sz w:val="24"/>
                                <w:szCs w:val="20"/>
                                <w:lang w:val="fr-CA"/>
                              </w:rPr>
                              <w:t>i rien n’est in</w:t>
                            </w:r>
                            <w:r w:rsidR="007D02CC">
                              <w:rPr>
                                <w:b w:val="0"/>
                                <w:bCs/>
                                <w:sz w:val="24"/>
                                <w:szCs w:val="20"/>
                                <w:lang w:val="fr-CA"/>
                              </w:rPr>
                              <w:t>scrit dans la ba</w:t>
                            </w:r>
                            <w:r w:rsidR="00C053B9">
                              <w:rPr>
                                <w:b w:val="0"/>
                                <w:bCs/>
                                <w:sz w:val="24"/>
                                <w:szCs w:val="20"/>
                                <w:lang w:val="fr-CA"/>
                              </w:rPr>
                              <w:t>rre de</w:t>
                            </w:r>
                            <w:r w:rsidR="00412919">
                              <w:rPr>
                                <w:b w:val="0"/>
                                <w:bCs/>
                                <w:sz w:val="24"/>
                                <w:szCs w:val="20"/>
                                <w:lang w:val="fr-CA"/>
                              </w:rPr>
                              <w:t xml:space="preserve"> recherche lorsque </w:t>
                            </w:r>
                            <w:r w:rsidR="00164824">
                              <w:rPr>
                                <w:b w:val="0"/>
                                <w:bCs/>
                                <w:sz w:val="24"/>
                                <w:szCs w:val="20"/>
                                <w:lang w:val="fr-CA"/>
                              </w:rPr>
                              <w:t xml:space="preserve">le bouton est appuyé, </w:t>
                            </w:r>
                            <w:r w:rsidR="00F51DFB">
                              <w:rPr>
                                <w:b w:val="0"/>
                                <w:bCs/>
                                <w:sz w:val="24"/>
                                <w:szCs w:val="20"/>
                                <w:lang w:val="fr-CA"/>
                              </w:rPr>
                              <w:t>tous les produit</w:t>
                            </w:r>
                            <w:r w:rsidR="00F73321">
                              <w:rPr>
                                <w:b w:val="0"/>
                                <w:bCs/>
                                <w:sz w:val="24"/>
                                <w:szCs w:val="20"/>
                                <w:lang w:val="fr-CA"/>
                              </w:rPr>
                              <w:t>s</w:t>
                            </w:r>
                            <w:r w:rsidR="00F51DFB">
                              <w:rPr>
                                <w:b w:val="0"/>
                                <w:bCs/>
                                <w:sz w:val="24"/>
                                <w:szCs w:val="20"/>
                                <w:lang w:val="fr-CA"/>
                              </w:rPr>
                              <w:t xml:space="preserve"> du catalogue seront affichés.</w:t>
                            </w:r>
                          </w:p>
                          <w:p w14:paraId="2D6B3B2C" w14:textId="77777777" w:rsidR="002760F2" w:rsidRPr="004132E6" w:rsidRDefault="002760F2" w:rsidP="004132E6">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9FCB4" id="_x0000_s1038" type="#_x0000_t202" style="position:absolute;margin-left:.9pt;margin-top:4.45pt;width:492pt;height:165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" fillcolor="white [3201]" strokeweight=".5pt">
                <v:textbox>
                  <w:txbxContent>
                    <w:p w14:paraId="7A32191F" w14:textId="37CF6293" w:rsidR="00B0207A" w:rsidRDefault="00B0207A" w:rsidP="00B0207A">
                      <w:pPr>
                        <w:pStyle w:val="ListParagraph"/>
                        <w:numPr>
                          <w:ilvl w:val="0"/>
                          <w:numId w:val="6"/>
                        </w:numPr>
                        <w:rPr>
                          <w:lang w:val="fr-CA"/>
                        </w:rPr>
                      </w:pPr>
                      <w:r>
                        <w:rPr>
                          <w:lang w:val="fr-CA"/>
                        </w:rPr>
                        <w:t>Bouton « T</w:t>
                      </w:r>
                      <w:r w:rsidR="00B57FE4">
                        <w:rPr>
                          <w:lang w:val="fr-CA"/>
                        </w:rPr>
                        <w:t>ech2BUY »</w:t>
                      </w:r>
                    </w:p>
                    <w:p w14:paraId="0E78EB51" w14:textId="3AB8B6DB" w:rsidR="00993103" w:rsidRDefault="00522290" w:rsidP="004132E6">
                      <w:pPr>
                        <w:pStyle w:val="ListParagraph"/>
                        <w:rPr>
                          <w:b w:val="0"/>
                          <w:bCs/>
                          <w:sz w:val="24"/>
                          <w:szCs w:val="20"/>
                          <w:lang w:val="fr-CA"/>
                        </w:rPr>
                      </w:pPr>
                      <w:r>
                        <w:rPr>
                          <w:b w:val="0"/>
                          <w:bCs/>
                          <w:sz w:val="24"/>
                          <w:szCs w:val="20"/>
                          <w:lang w:val="fr-CA"/>
                        </w:rPr>
                        <w:t xml:space="preserve">Le logo « Tech2BUY » dans la barre de navigation sert </w:t>
                      </w:r>
                      <w:r w:rsidR="00854F15">
                        <w:rPr>
                          <w:b w:val="0"/>
                          <w:bCs/>
                          <w:sz w:val="24"/>
                          <w:szCs w:val="20"/>
                          <w:lang w:val="fr-CA"/>
                        </w:rPr>
                        <w:t xml:space="preserve">comme bouton pour ramener l’utilisateur à la page principale de </w:t>
                      </w:r>
                      <w:r w:rsidR="00FC6201">
                        <w:rPr>
                          <w:b w:val="0"/>
                          <w:bCs/>
                          <w:sz w:val="24"/>
                          <w:szCs w:val="20"/>
                          <w:lang w:val="fr-CA"/>
                        </w:rPr>
                        <w:t>n’importe quel page du site web</w:t>
                      </w:r>
                      <w:r w:rsidR="003C46E4">
                        <w:rPr>
                          <w:b w:val="0"/>
                          <w:bCs/>
                          <w:sz w:val="24"/>
                          <w:szCs w:val="20"/>
                          <w:lang w:val="fr-CA"/>
                        </w:rPr>
                        <w:t>.</w:t>
                      </w:r>
                    </w:p>
                    <w:p w14:paraId="475044AA" w14:textId="255AE170" w:rsidR="00BE5040" w:rsidRDefault="00E86358" w:rsidP="00BE5040">
                      <w:pPr>
                        <w:pStyle w:val="ListParagraph"/>
                        <w:numPr>
                          <w:ilvl w:val="0"/>
                          <w:numId w:val="6"/>
                        </w:numPr>
                        <w:rPr>
                          <w:lang w:val="fr-CA"/>
                        </w:rPr>
                      </w:pPr>
                      <w:r>
                        <w:rPr>
                          <w:lang w:val="fr-CA"/>
                        </w:rPr>
                        <w:t>Barre de recherche</w:t>
                      </w:r>
                    </w:p>
                    <w:p w14:paraId="23BC6E7F" w14:textId="1ECEA9DB" w:rsidR="00BE5040" w:rsidRDefault="00741721" w:rsidP="00BE5040">
                      <w:pPr>
                        <w:pStyle w:val="ListParagraph"/>
                        <w:rPr>
                          <w:b w:val="0"/>
                          <w:bCs/>
                          <w:sz w:val="24"/>
                          <w:szCs w:val="20"/>
                          <w:lang w:val="fr-CA"/>
                        </w:rPr>
                      </w:pPr>
                      <w:r>
                        <w:rPr>
                          <w:b w:val="0"/>
                          <w:bCs/>
                          <w:sz w:val="24"/>
                          <w:szCs w:val="20"/>
                          <w:lang w:val="fr-CA"/>
                        </w:rPr>
                        <w:t xml:space="preserve">Voici la barre de recherche du site permettant rechercher </w:t>
                      </w:r>
                      <w:r w:rsidR="006C6053">
                        <w:rPr>
                          <w:b w:val="0"/>
                          <w:bCs/>
                          <w:sz w:val="24"/>
                          <w:szCs w:val="20"/>
                          <w:lang w:val="fr-CA"/>
                        </w:rPr>
                        <w:t xml:space="preserve">n’importe quel produit en tapant son nom </w:t>
                      </w:r>
                      <w:r w:rsidR="005F2A0C">
                        <w:rPr>
                          <w:b w:val="0"/>
                          <w:bCs/>
                          <w:sz w:val="24"/>
                          <w:szCs w:val="20"/>
                          <w:lang w:val="fr-CA"/>
                        </w:rPr>
                        <w:t xml:space="preserve">ou un élément </w:t>
                      </w:r>
                      <w:r w:rsidR="00FE14E0">
                        <w:rPr>
                          <w:b w:val="0"/>
                          <w:bCs/>
                          <w:sz w:val="24"/>
                          <w:szCs w:val="20"/>
                          <w:lang w:val="fr-CA"/>
                        </w:rPr>
                        <w:t>décrivant le produit</w:t>
                      </w:r>
                      <w:r w:rsidR="0050736B">
                        <w:rPr>
                          <w:b w:val="0"/>
                          <w:bCs/>
                          <w:sz w:val="24"/>
                          <w:szCs w:val="20"/>
                          <w:lang w:val="fr-CA"/>
                        </w:rPr>
                        <w:t>.</w:t>
                      </w:r>
                    </w:p>
                    <w:p w14:paraId="3A4C5086" w14:textId="604B4C60" w:rsidR="00B547F0" w:rsidRDefault="0054735D" w:rsidP="00B547F0">
                      <w:pPr>
                        <w:pStyle w:val="ListParagraph"/>
                        <w:numPr>
                          <w:ilvl w:val="0"/>
                          <w:numId w:val="6"/>
                        </w:numPr>
                        <w:rPr>
                          <w:lang w:val="fr-CA"/>
                        </w:rPr>
                      </w:pPr>
                      <w:r>
                        <w:rPr>
                          <w:lang w:val="fr-CA"/>
                        </w:rPr>
                        <w:t xml:space="preserve">Bouton </w:t>
                      </w:r>
                      <w:r w:rsidR="00A1203C">
                        <w:rPr>
                          <w:lang w:val="fr-CA"/>
                        </w:rPr>
                        <w:t>« Recherche</w:t>
                      </w:r>
                      <w:r w:rsidR="00036153">
                        <w:rPr>
                          <w:lang w:val="fr-CA"/>
                        </w:rPr>
                        <w:t> »</w:t>
                      </w:r>
                    </w:p>
                    <w:p w14:paraId="76657711" w14:textId="33C97996" w:rsidR="00AB5B77" w:rsidRPr="00AB5B77" w:rsidRDefault="006A5AA5" w:rsidP="00AB5B77">
                      <w:pPr>
                        <w:pStyle w:val="ListParagraph"/>
                        <w:rPr>
                          <w:b w:val="0"/>
                          <w:bCs/>
                          <w:sz w:val="24"/>
                          <w:szCs w:val="20"/>
                          <w:lang w:val="fr-CA"/>
                        </w:rPr>
                      </w:pPr>
                      <w:r>
                        <w:rPr>
                          <w:b w:val="0"/>
                          <w:bCs/>
                          <w:sz w:val="24"/>
                          <w:szCs w:val="20"/>
                          <w:lang w:val="fr-CA"/>
                        </w:rPr>
                        <w:t>Ce bouton permet à l’utilisateur de lancer la recherche</w:t>
                      </w:r>
                      <w:r w:rsidR="00C053B9">
                        <w:rPr>
                          <w:b w:val="0"/>
                          <w:bCs/>
                          <w:sz w:val="24"/>
                          <w:szCs w:val="20"/>
                          <w:lang w:val="fr-CA"/>
                        </w:rPr>
                        <w:t>.</w:t>
                      </w:r>
                      <w:r>
                        <w:rPr>
                          <w:b w:val="0"/>
                          <w:bCs/>
                          <w:sz w:val="24"/>
                          <w:szCs w:val="20"/>
                          <w:lang w:val="fr-CA"/>
                        </w:rPr>
                        <w:t xml:space="preserve"> </w:t>
                      </w:r>
                      <w:r w:rsidR="00C053B9">
                        <w:rPr>
                          <w:b w:val="0"/>
                          <w:bCs/>
                          <w:sz w:val="24"/>
                          <w:szCs w:val="20"/>
                          <w:lang w:val="fr-CA"/>
                        </w:rPr>
                        <w:t>S</w:t>
                      </w:r>
                      <w:r>
                        <w:rPr>
                          <w:b w:val="0"/>
                          <w:bCs/>
                          <w:sz w:val="24"/>
                          <w:szCs w:val="20"/>
                          <w:lang w:val="fr-CA"/>
                        </w:rPr>
                        <w:t>i rien n’est in</w:t>
                      </w:r>
                      <w:r w:rsidR="007D02CC">
                        <w:rPr>
                          <w:b w:val="0"/>
                          <w:bCs/>
                          <w:sz w:val="24"/>
                          <w:szCs w:val="20"/>
                          <w:lang w:val="fr-CA"/>
                        </w:rPr>
                        <w:t>scrit dans la ba</w:t>
                      </w:r>
                      <w:r w:rsidR="00C053B9">
                        <w:rPr>
                          <w:b w:val="0"/>
                          <w:bCs/>
                          <w:sz w:val="24"/>
                          <w:szCs w:val="20"/>
                          <w:lang w:val="fr-CA"/>
                        </w:rPr>
                        <w:t>rre de</w:t>
                      </w:r>
                      <w:r w:rsidR="00412919">
                        <w:rPr>
                          <w:b w:val="0"/>
                          <w:bCs/>
                          <w:sz w:val="24"/>
                          <w:szCs w:val="20"/>
                          <w:lang w:val="fr-CA"/>
                        </w:rPr>
                        <w:t xml:space="preserve"> recherche lorsque </w:t>
                      </w:r>
                      <w:r w:rsidR="00164824">
                        <w:rPr>
                          <w:b w:val="0"/>
                          <w:bCs/>
                          <w:sz w:val="24"/>
                          <w:szCs w:val="20"/>
                          <w:lang w:val="fr-CA"/>
                        </w:rPr>
                        <w:t xml:space="preserve">le bouton est appuyé, </w:t>
                      </w:r>
                      <w:r w:rsidR="00F51DFB">
                        <w:rPr>
                          <w:b w:val="0"/>
                          <w:bCs/>
                          <w:sz w:val="24"/>
                          <w:szCs w:val="20"/>
                          <w:lang w:val="fr-CA"/>
                        </w:rPr>
                        <w:t>tous les produit</w:t>
                      </w:r>
                      <w:r w:rsidR="00F73321">
                        <w:rPr>
                          <w:b w:val="0"/>
                          <w:bCs/>
                          <w:sz w:val="24"/>
                          <w:szCs w:val="20"/>
                          <w:lang w:val="fr-CA"/>
                        </w:rPr>
                        <w:t>s</w:t>
                      </w:r>
                      <w:r w:rsidR="00F51DFB">
                        <w:rPr>
                          <w:b w:val="0"/>
                          <w:bCs/>
                          <w:sz w:val="24"/>
                          <w:szCs w:val="20"/>
                          <w:lang w:val="fr-CA"/>
                        </w:rPr>
                        <w:t xml:space="preserve"> du catalogue seront affichés.</w:t>
                      </w:r>
                    </w:p>
                    <w:p w14:paraId="2D6B3B2C" w14:textId="77777777" w:rsidR="002760F2" w:rsidRPr="004132E6" w:rsidRDefault="002760F2" w:rsidP="004132E6">
                      <w:pPr>
                        <w:pStyle w:val="ListParagraph"/>
                        <w:rPr>
                          <w:b w:val="0"/>
                          <w:bCs/>
                          <w:sz w:val="24"/>
                          <w:szCs w:val="20"/>
                          <w:lang w:val="fr-CA"/>
                        </w:rPr>
                      </w:pPr>
                    </w:p>
                  </w:txbxContent>
                </v:textbox>
              </v:shape>
            </w:pict>
          </mc:Fallback>
        </mc:AlternateContent>
      </w:r>
      <w:r w:rsidR="004165B6">
        <w:br w:type="page"/>
      </w:r>
    </w:p>
    <w:p w14:paraId="5E15AA3C" w14:textId="45360103" w:rsidR="004165B6" w:rsidRDefault="007B2A6A" w:rsidP="00EB70B8">
      <w:pPr>
        <w:rPr>
          <w:rFonts w:asciiTheme="majorHAnsi" w:eastAsiaTheme="majorEastAsia" w:hAnsiTheme="majorHAnsi" w:cstheme="majorBidi"/>
          <w:color w:val="061F57" w:themeColor="text2" w:themeShade="BF"/>
          <w:kern w:val="28"/>
          <w:sz w:val="52"/>
          <w:szCs w:val="32"/>
        </w:rPr>
      </w:pPr>
      <w:r>
        <w:rPr>
          <w:noProof/>
        </w:rPr>
        <w:lastRenderedPageBreak/>
        <mc:AlternateContent>
          <mc:Choice Requires="wps">
            <w:drawing>
              <wp:anchor distT="0" distB="0" distL="114300" distR="114300" simplePos="0" relativeHeight="251658280" behindDoc="0" locked="0" layoutInCell="1" allowOverlap="1" wp14:anchorId="28BBB073" wp14:editId="2D526F43">
                <wp:simplePos x="0" y="0"/>
                <wp:positionH relativeFrom="margin">
                  <wp:align>left</wp:align>
                </wp:positionH>
                <wp:positionV relativeFrom="paragraph">
                  <wp:posOffset>1089906</wp:posOffset>
                </wp:positionV>
                <wp:extent cx="6248400" cy="2315497"/>
                <wp:effectExtent l="0" t="0" r="19050" b="27940"/>
                <wp:wrapNone/>
                <wp:docPr id="571882375" name="Zone de texte 10"/>
                <wp:cNvGraphicFramePr/>
                <a:graphic xmlns:a="http://schemas.openxmlformats.org/drawingml/2006/main">
                  <a:graphicData uri="http://schemas.microsoft.com/office/word/2010/wordprocessingShape">
                    <wps:wsp>
                      <wps:cNvSpPr txBox="1"/>
                      <wps:spPr>
                        <a:xfrm>
                          <a:off x="0" y="0"/>
                          <a:ext cx="6248400" cy="2315497"/>
                        </a:xfrm>
                        <a:prstGeom prst="rect">
                          <a:avLst/>
                        </a:prstGeom>
                        <a:solidFill>
                          <a:srgbClr val="FFFFFF"/>
                        </a:solidFill>
                        <a:ln w="6350">
                          <a:solidFill>
                            <a:prstClr val="black"/>
                          </a:solidFill>
                        </a:ln>
                      </wps:spPr>
                      <wps:txbx>
                        <w:txbxContent>
                          <w:p w14:paraId="79A12346" w14:textId="4F381770" w:rsidR="0006470B" w:rsidRDefault="0006470B" w:rsidP="0006470B">
                            <w:pPr>
                              <w:pStyle w:val="ListParagraph"/>
                              <w:numPr>
                                <w:ilvl w:val="0"/>
                                <w:numId w:val="6"/>
                              </w:numPr>
                              <w:rPr>
                                <w:lang w:val="fr-CA"/>
                              </w:rPr>
                            </w:pPr>
                            <w:r>
                              <w:rPr>
                                <w:lang w:val="fr-CA"/>
                              </w:rPr>
                              <w:t>Bouton « </w:t>
                            </w:r>
                            <w:r w:rsidR="00F55B7B">
                              <w:rPr>
                                <w:lang w:val="fr-CA"/>
                              </w:rPr>
                              <w:t>Paramètre d’utilisat</w:t>
                            </w:r>
                            <w:r w:rsidR="00B66CE9">
                              <w:rPr>
                                <w:lang w:val="fr-CA"/>
                              </w:rPr>
                              <w:t>eur</w:t>
                            </w:r>
                            <w:r>
                              <w:rPr>
                                <w:lang w:val="fr-CA"/>
                              </w:rPr>
                              <w:t> »</w:t>
                            </w:r>
                          </w:p>
                          <w:p w14:paraId="35D32426" w14:textId="2428F572" w:rsidR="0006470B" w:rsidRDefault="008D4932" w:rsidP="0006470B">
                            <w:pPr>
                              <w:pStyle w:val="ListParagraph"/>
                              <w:rPr>
                                <w:b w:val="0"/>
                                <w:bCs/>
                                <w:sz w:val="24"/>
                                <w:szCs w:val="20"/>
                                <w:lang w:val="fr-CA"/>
                              </w:rPr>
                            </w:pPr>
                            <w:r>
                              <w:rPr>
                                <w:b w:val="0"/>
                                <w:bCs/>
                                <w:sz w:val="24"/>
                                <w:szCs w:val="20"/>
                                <w:lang w:val="fr-CA"/>
                              </w:rPr>
                              <w:t>Ce bouton permet</w:t>
                            </w:r>
                            <w:r w:rsidR="00F224FE">
                              <w:rPr>
                                <w:b w:val="0"/>
                                <w:bCs/>
                                <w:sz w:val="24"/>
                                <w:szCs w:val="20"/>
                                <w:lang w:val="fr-CA"/>
                              </w:rPr>
                              <w:t xml:space="preserve"> </w:t>
                            </w:r>
                            <w:r w:rsidR="00365F82">
                              <w:rPr>
                                <w:b w:val="0"/>
                                <w:bCs/>
                                <w:sz w:val="24"/>
                                <w:szCs w:val="20"/>
                                <w:lang w:val="fr-CA"/>
                              </w:rPr>
                              <w:t xml:space="preserve">de </w:t>
                            </w:r>
                            <w:r w:rsidR="00EE5940">
                              <w:rPr>
                                <w:b w:val="0"/>
                                <w:bCs/>
                                <w:sz w:val="24"/>
                                <w:szCs w:val="20"/>
                                <w:lang w:val="fr-CA"/>
                              </w:rPr>
                              <w:t xml:space="preserve">rediriger l’utilisateur vers </w:t>
                            </w:r>
                            <w:r w:rsidR="00EB7918">
                              <w:rPr>
                                <w:b w:val="0"/>
                                <w:bCs/>
                                <w:sz w:val="24"/>
                                <w:szCs w:val="20"/>
                                <w:lang w:val="fr-CA"/>
                              </w:rPr>
                              <w:t>la page « Paramètre d’utilisateur » depuis n’impor</w:t>
                            </w:r>
                            <w:r w:rsidR="0064278D">
                              <w:rPr>
                                <w:b w:val="0"/>
                                <w:bCs/>
                                <w:sz w:val="24"/>
                                <w:szCs w:val="20"/>
                                <w:lang w:val="fr-CA"/>
                              </w:rPr>
                              <w:t xml:space="preserve">te quel </w:t>
                            </w:r>
                            <w:r w:rsidR="00622F2C">
                              <w:rPr>
                                <w:b w:val="0"/>
                                <w:bCs/>
                                <w:sz w:val="24"/>
                                <w:szCs w:val="20"/>
                                <w:lang w:val="fr-CA"/>
                              </w:rPr>
                              <w:t>page du site</w:t>
                            </w:r>
                            <w:r w:rsidR="00516859">
                              <w:rPr>
                                <w:b w:val="0"/>
                                <w:bCs/>
                                <w:sz w:val="24"/>
                                <w:szCs w:val="20"/>
                                <w:lang w:val="fr-CA"/>
                              </w:rPr>
                              <w:t xml:space="preserve"> dans le cas où </w:t>
                            </w:r>
                            <w:r w:rsidR="00F50F0F">
                              <w:rPr>
                                <w:b w:val="0"/>
                                <w:bCs/>
                                <w:sz w:val="24"/>
                                <w:szCs w:val="20"/>
                                <w:lang w:val="fr-CA"/>
                              </w:rPr>
                              <w:t>l’utilisateur souhaite modifier ses informations personnelle</w:t>
                            </w:r>
                            <w:r w:rsidR="000469FA">
                              <w:rPr>
                                <w:b w:val="0"/>
                                <w:bCs/>
                                <w:sz w:val="24"/>
                                <w:szCs w:val="20"/>
                                <w:lang w:val="fr-CA"/>
                              </w:rPr>
                              <w:t>s</w:t>
                            </w:r>
                            <w:r w:rsidR="00622F2C">
                              <w:rPr>
                                <w:b w:val="0"/>
                                <w:bCs/>
                                <w:sz w:val="24"/>
                                <w:szCs w:val="20"/>
                                <w:lang w:val="fr-CA"/>
                              </w:rPr>
                              <w:t>.</w:t>
                            </w:r>
                          </w:p>
                          <w:p w14:paraId="3B88B38B" w14:textId="7EC4F56F" w:rsidR="00B66CE9" w:rsidRDefault="00B66CE9" w:rsidP="00B66CE9">
                            <w:pPr>
                              <w:pStyle w:val="ListParagraph"/>
                              <w:numPr>
                                <w:ilvl w:val="0"/>
                                <w:numId w:val="6"/>
                              </w:numPr>
                              <w:rPr>
                                <w:lang w:val="fr-CA"/>
                              </w:rPr>
                            </w:pPr>
                            <w:r>
                              <w:rPr>
                                <w:lang w:val="fr-CA"/>
                              </w:rPr>
                              <w:t>Bouton « </w:t>
                            </w:r>
                            <w:r w:rsidR="00B76E82">
                              <w:rPr>
                                <w:lang w:val="fr-CA"/>
                              </w:rPr>
                              <w:t>Panier »</w:t>
                            </w:r>
                          </w:p>
                          <w:p w14:paraId="30E259FF" w14:textId="3F28DA79" w:rsidR="0006470B" w:rsidRDefault="00622F2C" w:rsidP="0006470B">
                            <w:pPr>
                              <w:pStyle w:val="ListParagraph"/>
                              <w:rPr>
                                <w:b w:val="0"/>
                                <w:bCs/>
                                <w:sz w:val="24"/>
                                <w:szCs w:val="20"/>
                                <w:lang w:val="fr-CA"/>
                              </w:rPr>
                            </w:pPr>
                            <w:r>
                              <w:rPr>
                                <w:b w:val="0"/>
                                <w:bCs/>
                                <w:sz w:val="24"/>
                                <w:szCs w:val="20"/>
                                <w:lang w:val="fr-CA"/>
                              </w:rPr>
                              <w:t>Ce bouton permet de rediriger l’</w:t>
                            </w:r>
                            <w:r w:rsidR="00516859">
                              <w:rPr>
                                <w:b w:val="0"/>
                                <w:bCs/>
                                <w:sz w:val="24"/>
                                <w:szCs w:val="20"/>
                                <w:lang w:val="fr-CA"/>
                              </w:rPr>
                              <w:t>utilisateur</w:t>
                            </w:r>
                            <w:r w:rsidR="001F1D2E">
                              <w:rPr>
                                <w:b w:val="0"/>
                                <w:bCs/>
                                <w:sz w:val="24"/>
                                <w:szCs w:val="20"/>
                                <w:lang w:val="fr-CA"/>
                              </w:rPr>
                              <w:t xml:space="preserve"> vers la page </w:t>
                            </w:r>
                            <w:r w:rsidR="006F5032">
                              <w:rPr>
                                <w:b w:val="0"/>
                                <w:bCs/>
                                <w:sz w:val="24"/>
                                <w:szCs w:val="20"/>
                                <w:lang w:val="fr-CA"/>
                              </w:rPr>
                              <w:t>« Panier »</w:t>
                            </w:r>
                            <w:r w:rsidR="00DB3B33">
                              <w:rPr>
                                <w:b w:val="0"/>
                                <w:bCs/>
                                <w:sz w:val="24"/>
                                <w:szCs w:val="20"/>
                                <w:lang w:val="fr-CA"/>
                              </w:rPr>
                              <w:t xml:space="preserve"> depuis n’importe quel page du site dans le cas </w:t>
                            </w:r>
                            <w:r w:rsidR="00D410C9">
                              <w:rPr>
                                <w:b w:val="0"/>
                                <w:bCs/>
                                <w:sz w:val="24"/>
                                <w:szCs w:val="20"/>
                                <w:lang w:val="fr-CA"/>
                              </w:rPr>
                              <w:t>où l’utilisateur souhaite</w:t>
                            </w:r>
                            <w:r w:rsidR="000F3BA0">
                              <w:rPr>
                                <w:b w:val="0"/>
                                <w:bCs/>
                                <w:sz w:val="24"/>
                                <w:szCs w:val="20"/>
                                <w:lang w:val="fr-CA"/>
                              </w:rPr>
                              <w:t xml:space="preserve"> vérifier le contenu </w:t>
                            </w:r>
                            <w:r w:rsidR="00E251FB">
                              <w:rPr>
                                <w:b w:val="0"/>
                                <w:bCs/>
                                <w:sz w:val="24"/>
                                <w:szCs w:val="20"/>
                                <w:lang w:val="fr-CA"/>
                              </w:rPr>
                              <w:t>de son panier</w:t>
                            </w:r>
                            <w:r w:rsidR="0006470B">
                              <w:rPr>
                                <w:b w:val="0"/>
                                <w:bCs/>
                                <w:sz w:val="24"/>
                                <w:szCs w:val="20"/>
                                <w:lang w:val="fr-CA"/>
                              </w:rPr>
                              <w:t>.</w:t>
                            </w:r>
                          </w:p>
                          <w:p w14:paraId="76A3500B" w14:textId="110F04EC" w:rsidR="0006470B" w:rsidRDefault="0006470B" w:rsidP="0006470B">
                            <w:pPr>
                              <w:pStyle w:val="ListParagraph"/>
                              <w:numPr>
                                <w:ilvl w:val="0"/>
                                <w:numId w:val="6"/>
                              </w:numPr>
                              <w:rPr>
                                <w:lang w:val="fr-CA"/>
                              </w:rPr>
                            </w:pPr>
                            <w:r>
                              <w:rPr>
                                <w:lang w:val="fr-CA"/>
                              </w:rPr>
                              <w:t>Bouton « </w:t>
                            </w:r>
                            <w:r w:rsidR="00B57C1C">
                              <w:rPr>
                                <w:lang w:val="fr-CA"/>
                              </w:rPr>
                              <w:t>Déconnexion</w:t>
                            </w:r>
                            <w:r>
                              <w:rPr>
                                <w:lang w:val="fr-CA"/>
                              </w:rPr>
                              <w:t> »</w:t>
                            </w:r>
                          </w:p>
                          <w:p w14:paraId="7242BE5D" w14:textId="17EFF5AB" w:rsidR="0006470B" w:rsidRPr="00AB5B77" w:rsidRDefault="0006470B" w:rsidP="0006470B">
                            <w:pPr>
                              <w:pStyle w:val="ListParagraph"/>
                              <w:rPr>
                                <w:b w:val="0"/>
                                <w:bCs/>
                                <w:sz w:val="24"/>
                                <w:szCs w:val="20"/>
                                <w:lang w:val="fr-CA"/>
                              </w:rPr>
                            </w:pPr>
                            <w:r>
                              <w:rPr>
                                <w:b w:val="0"/>
                                <w:bCs/>
                                <w:sz w:val="24"/>
                                <w:szCs w:val="20"/>
                                <w:lang w:val="fr-CA"/>
                              </w:rPr>
                              <w:t xml:space="preserve">Ce bouton permet </w:t>
                            </w:r>
                            <w:r w:rsidR="00E251FB">
                              <w:rPr>
                                <w:b w:val="0"/>
                                <w:bCs/>
                                <w:sz w:val="24"/>
                                <w:szCs w:val="20"/>
                                <w:lang w:val="fr-CA"/>
                              </w:rPr>
                              <w:t>de fermer</w:t>
                            </w:r>
                            <w:r w:rsidR="000F60E0">
                              <w:rPr>
                                <w:b w:val="0"/>
                                <w:bCs/>
                                <w:sz w:val="24"/>
                                <w:szCs w:val="20"/>
                                <w:lang w:val="fr-CA"/>
                              </w:rPr>
                              <w:t xml:space="preserve"> </w:t>
                            </w:r>
                            <w:r w:rsidR="00526E2A">
                              <w:rPr>
                                <w:b w:val="0"/>
                                <w:bCs/>
                                <w:sz w:val="24"/>
                                <w:szCs w:val="20"/>
                                <w:lang w:val="fr-CA"/>
                              </w:rPr>
                              <w:t>la session</w:t>
                            </w:r>
                            <w:r w:rsidR="002A19AA">
                              <w:rPr>
                                <w:b w:val="0"/>
                                <w:bCs/>
                                <w:sz w:val="24"/>
                                <w:szCs w:val="20"/>
                                <w:lang w:val="fr-CA"/>
                              </w:rPr>
                              <w:t xml:space="preserve"> de l’utilisateur et le déconnecter. L’utilisateur sera re</w:t>
                            </w:r>
                            <w:r w:rsidR="00987DAD">
                              <w:rPr>
                                <w:b w:val="0"/>
                                <w:bCs/>
                                <w:sz w:val="24"/>
                                <w:szCs w:val="20"/>
                                <w:lang w:val="fr-CA"/>
                              </w:rPr>
                              <w:t>dirigé vers la page d’accueil.</w:t>
                            </w:r>
                          </w:p>
                          <w:p w14:paraId="058DE61B" w14:textId="77777777" w:rsidR="0006470B" w:rsidRPr="004132E6" w:rsidRDefault="0006470B" w:rsidP="0006470B">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BB073" id="_x0000_s1039" type="#_x0000_t202" style="position:absolute;margin-left:0;margin-top:85.8pt;width:492pt;height:182.3pt;z-index:2516582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" strokeweight=".5pt">
                <v:textbox>
                  <w:txbxContent>
                    <w:p w14:paraId="79A12346" w14:textId="4F381770" w:rsidR="0006470B" w:rsidRDefault="0006470B" w:rsidP="0006470B">
                      <w:pPr>
                        <w:pStyle w:val="ListParagraph"/>
                        <w:numPr>
                          <w:ilvl w:val="0"/>
                          <w:numId w:val="6"/>
                        </w:numPr>
                        <w:rPr>
                          <w:lang w:val="fr-CA"/>
                        </w:rPr>
                      </w:pPr>
                      <w:r>
                        <w:rPr>
                          <w:lang w:val="fr-CA"/>
                        </w:rPr>
                        <w:t>Bouton « </w:t>
                      </w:r>
                      <w:r w:rsidR="00F55B7B">
                        <w:rPr>
                          <w:lang w:val="fr-CA"/>
                        </w:rPr>
                        <w:t>Paramètre d’utilisat</w:t>
                      </w:r>
                      <w:r w:rsidR="00B66CE9">
                        <w:rPr>
                          <w:lang w:val="fr-CA"/>
                        </w:rPr>
                        <w:t>eur</w:t>
                      </w:r>
                      <w:r>
                        <w:rPr>
                          <w:lang w:val="fr-CA"/>
                        </w:rPr>
                        <w:t> »</w:t>
                      </w:r>
                    </w:p>
                    <w:p w14:paraId="35D32426" w14:textId="2428F572" w:rsidR="0006470B" w:rsidRDefault="008D4932" w:rsidP="0006470B">
                      <w:pPr>
                        <w:pStyle w:val="ListParagraph"/>
                        <w:rPr>
                          <w:b w:val="0"/>
                          <w:bCs/>
                          <w:sz w:val="24"/>
                          <w:szCs w:val="20"/>
                          <w:lang w:val="fr-CA"/>
                        </w:rPr>
                      </w:pPr>
                      <w:r>
                        <w:rPr>
                          <w:b w:val="0"/>
                          <w:bCs/>
                          <w:sz w:val="24"/>
                          <w:szCs w:val="20"/>
                          <w:lang w:val="fr-CA"/>
                        </w:rPr>
                        <w:t>Ce bouton permet</w:t>
                      </w:r>
                      <w:r w:rsidR="00F224FE">
                        <w:rPr>
                          <w:b w:val="0"/>
                          <w:bCs/>
                          <w:sz w:val="24"/>
                          <w:szCs w:val="20"/>
                          <w:lang w:val="fr-CA"/>
                        </w:rPr>
                        <w:t xml:space="preserve"> </w:t>
                      </w:r>
                      <w:r w:rsidR="00365F82">
                        <w:rPr>
                          <w:b w:val="0"/>
                          <w:bCs/>
                          <w:sz w:val="24"/>
                          <w:szCs w:val="20"/>
                          <w:lang w:val="fr-CA"/>
                        </w:rPr>
                        <w:t xml:space="preserve">de </w:t>
                      </w:r>
                      <w:r w:rsidR="00EE5940">
                        <w:rPr>
                          <w:b w:val="0"/>
                          <w:bCs/>
                          <w:sz w:val="24"/>
                          <w:szCs w:val="20"/>
                          <w:lang w:val="fr-CA"/>
                        </w:rPr>
                        <w:t xml:space="preserve">rediriger l’utilisateur vers </w:t>
                      </w:r>
                      <w:r w:rsidR="00EB7918">
                        <w:rPr>
                          <w:b w:val="0"/>
                          <w:bCs/>
                          <w:sz w:val="24"/>
                          <w:szCs w:val="20"/>
                          <w:lang w:val="fr-CA"/>
                        </w:rPr>
                        <w:t>la page « Paramètre d’utilisateur » depuis n’impor</w:t>
                      </w:r>
                      <w:r w:rsidR="0064278D">
                        <w:rPr>
                          <w:b w:val="0"/>
                          <w:bCs/>
                          <w:sz w:val="24"/>
                          <w:szCs w:val="20"/>
                          <w:lang w:val="fr-CA"/>
                        </w:rPr>
                        <w:t xml:space="preserve">te quel </w:t>
                      </w:r>
                      <w:r w:rsidR="00622F2C">
                        <w:rPr>
                          <w:b w:val="0"/>
                          <w:bCs/>
                          <w:sz w:val="24"/>
                          <w:szCs w:val="20"/>
                          <w:lang w:val="fr-CA"/>
                        </w:rPr>
                        <w:t>page du site</w:t>
                      </w:r>
                      <w:r w:rsidR="00516859">
                        <w:rPr>
                          <w:b w:val="0"/>
                          <w:bCs/>
                          <w:sz w:val="24"/>
                          <w:szCs w:val="20"/>
                          <w:lang w:val="fr-CA"/>
                        </w:rPr>
                        <w:t xml:space="preserve"> dans le cas où </w:t>
                      </w:r>
                      <w:r w:rsidR="00F50F0F">
                        <w:rPr>
                          <w:b w:val="0"/>
                          <w:bCs/>
                          <w:sz w:val="24"/>
                          <w:szCs w:val="20"/>
                          <w:lang w:val="fr-CA"/>
                        </w:rPr>
                        <w:t>l’utilisateur souhaite modifier ses informations personnelle</w:t>
                      </w:r>
                      <w:r w:rsidR="000469FA">
                        <w:rPr>
                          <w:b w:val="0"/>
                          <w:bCs/>
                          <w:sz w:val="24"/>
                          <w:szCs w:val="20"/>
                          <w:lang w:val="fr-CA"/>
                        </w:rPr>
                        <w:t>s</w:t>
                      </w:r>
                      <w:r w:rsidR="00622F2C">
                        <w:rPr>
                          <w:b w:val="0"/>
                          <w:bCs/>
                          <w:sz w:val="24"/>
                          <w:szCs w:val="20"/>
                          <w:lang w:val="fr-CA"/>
                        </w:rPr>
                        <w:t>.</w:t>
                      </w:r>
                    </w:p>
                    <w:p w14:paraId="3B88B38B" w14:textId="7EC4F56F" w:rsidR="00B66CE9" w:rsidRDefault="00B66CE9" w:rsidP="00B66CE9">
                      <w:pPr>
                        <w:pStyle w:val="ListParagraph"/>
                        <w:numPr>
                          <w:ilvl w:val="0"/>
                          <w:numId w:val="6"/>
                        </w:numPr>
                        <w:rPr>
                          <w:lang w:val="fr-CA"/>
                        </w:rPr>
                      </w:pPr>
                      <w:r>
                        <w:rPr>
                          <w:lang w:val="fr-CA"/>
                        </w:rPr>
                        <w:t>Bouton « </w:t>
                      </w:r>
                      <w:r w:rsidR="00B76E82">
                        <w:rPr>
                          <w:lang w:val="fr-CA"/>
                        </w:rPr>
                        <w:t>Panier »</w:t>
                      </w:r>
                    </w:p>
                    <w:p w14:paraId="30E259FF" w14:textId="3F28DA79" w:rsidR="0006470B" w:rsidRDefault="00622F2C" w:rsidP="0006470B">
                      <w:pPr>
                        <w:pStyle w:val="ListParagraph"/>
                        <w:rPr>
                          <w:b w:val="0"/>
                          <w:bCs/>
                          <w:sz w:val="24"/>
                          <w:szCs w:val="20"/>
                          <w:lang w:val="fr-CA"/>
                        </w:rPr>
                      </w:pPr>
                      <w:r>
                        <w:rPr>
                          <w:b w:val="0"/>
                          <w:bCs/>
                          <w:sz w:val="24"/>
                          <w:szCs w:val="20"/>
                          <w:lang w:val="fr-CA"/>
                        </w:rPr>
                        <w:t>Ce bouton permet de rediriger l’</w:t>
                      </w:r>
                      <w:r w:rsidR="00516859">
                        <w:rPr>
                          <w:b w:val="0"/>
                          <w:bCs/>
                          <w:sz w:val="24"/>
                          <w:szCs w:val="20"/>
                          <w:lang w:val="fr-CA"/>
                        </w:rPr>
                        <w:t>utilisateur</w:t>
                      </w:r>
                      <w:r w:rsidR="001F1D2E">
                        <w:rPr>
                          <w:b w:val="0"/>
                          <w:bCs/>
                          <w:sz w:val="24"/>
                          <w:szCs w:val="20"/>
                          <w:lang w:val="fr-CA"/>
                        </w:rPr>
                        <w:t xml:space="preserve"> vers la page </w:t>
                      </w:r>
                      <w:r w:rsidR="006F5032">
                        <w:rPr>
                          <w:b w:val="0"/>
                          <w:bCs/>
                          <w:sz w:val="24"/>
                          <w:szCs w:val="20"/>
                          <w:lang w:val="fr-CA"/>
                        </w:rPr>
                        <w:t>« Panier »</w:t>
                      </w:r>
                      <w:r w:rsidR="00DB3B33">
                        <w:rPr>
                          <w:b w:val="0"/>
                          <w:bCs/>
                          <w:sz w:val="24"/>
                          <w:szCs w:val="20"/>
                          <w:lang w:val="fr-CA"/>
                        </w:rPr>
                        <w:t xml:space="preserve"> depuis n’importe quel page du site dans le cas </w:t>
                      </w:r>
                      <w:r w:rsidR="00D410C9">
                        <w:rPr>
                          <w:b w:val="0"/>
                          <w:bCs/>
                          <w:sz w:val="24"/>
                          <w:szCs w:val="20"/>
                          <w:lang w:val="fr-CA"/>
                        </w:rPr>
                        <w:t>où l’utilisateur souhaite</w:t>
                      </w:r>
                      <w:r w:rsidR="000F3BA0">
                        <w:rPr>
                          <w:b w:val="0"/>
                          <w:bCs/>
                          <w:sz w:val="24"/>
                          <w:szCs w:val="20"/>
                          <w:lang w:val="fr-CA"/>
                        </w:rPr>
                        <w:t xml:space="preserve"> vérifier le contenu </w:t>
                      </w:r>
                      <w:r w:rsidR="00E251FB">
                        <w:rPr>
                          <w:b w:val="0"/>
                          <w:bCs/>
                          <w:sz w:val="24"/>
                          <w:szCs w:val="20"/>
                          <w:lang w:val="fr-CA"/>
                        </w:rPr>
                        <w:t>de son panier</w:t>
                      </w:r>
                      <w:r w:rsidR="0006470B">
                        <w:rPr>
                          <w:b w:val="0"/>
                          <w:bCs/>
                          <w:sz w:val="24"/>
                          <w:szCs w:val="20"/>
                          <w:lang w:val="fr-CA"/>
                        </w:rPr>
                        <w:t>.</w:t>
                      </w:r>
                    </w:p>
                    <w:p w14:paraId="76A3500B" w14:textId="110F04EC" w:rsidR="0006470B" w:rsidRDefault="0006470B" w:rsidP="0006470B">
                      <w:pPr>
                        <w:pStyle w:val="ListParagraph"/>
                        <w:numPr>
                          <w:ilvl w:val="0"/>
                          <w:numId w:val="6"/>
                        </w:numPr>
                        <w:rPr>
                          <w:lang w:val="fr-CA"/>
                        </w:rPr>
                      </w:pPr>
                      <w:r>
                        <w:rPr>
                          <w:lang w:val="fr-CA"/>
                        </w:rPr>
                        <w:t>Bouton « </w:t>
                      </w:r>
                      <w:r w:rsidR="00B57C1C">
                        <w:rPr>
                          <w:lang w:val="fr-CA"/>
                        </w:rPr>
                        <w:t>Déconnexion</w:t>
                      </w:r>
                      <w:r>
                        <w:rPr>
                          <w:lang w:val="fr-CA"/>
                        </w:rPr>
                        <w:t> »</w:t>
                      </w:r>
                    </w:p>
                    <w:p w14:paraId="7242BE5D" w14:textId="17EFF5AB" w:rsidR="0006470B" w:rsidRPr="00AB5B77" w:rsidRDefault="0006470B" w:rsidP="0006470B">
                      <w:pPr>
                        <w:pStyle w:val="ListParagraph"/>
                        <w:rPr>
                          <w:b w:val="0"/>
                          <w:bCs/>
                          <w:sz w:val="24"/>
                          <w:szCs w:val="20"/>
                          <w:lang w:val="fr-CA"/>
                        </w:rPr>
                      </w:pPr>
                      <w:r>
                        <w:rPr>
                          <w:b w:val="0"/>
                          <w:bCs/>
                          <w:sz w:val="24"/>
                          <w:szCs w:val="20"/>
                          <w:lang w:val="fr-CA"/>
                        </w:rPr>
                        <w:t xml:space="preserve">Ce bouton permet </w:t>
                      </w:r>
                      <w:r w:rsidR="00E251FB">
                        <w:rPr>
                          <w:b w:val="0"/>
                          <w:bCs/>
                          <w:sz w:val="24"/>
                          <w:szCs w:val="20"/>
                          <w:lang w:val="fr-CA"/>
                        </w:rPr>
                        <w:t>de fermer</w:t>
                      </w:r>
                      <w:r w:rsidR="000F60E0">
                        <w:rPr>
                          <w:b w:val="0"/>
                          <w:bCs/>
                          <w:sz w:val="24"/>
                          <w:szCs w:val="20"/>
                          <w:lang w:val="fr-CA"/>
                        </w:rPr>
                        <w:t xml:space="preserve"> </w:t>
                      </w:r>
                      <w:r w:rsidR="00526E2A">
                        <w:rPr>
                          <w:b w:val="0"/>
                          <w:bCs/>
                          <w:sz w:val="24"/>
                          <w:szCs w:val="20"/>
                          <w:lang w:val="fr-CA"/>
                        </w:rPr>
                        <w:t>la session</w:t>
                      </w:r>
                      <w:r w:rsidR="002A19AA">
                        <w:rPr>
                          <w:b w:val="0"/>
                          <w:bCs/>
                          <w:sz w:val="24"/>
                          <w:szCs w:val="20"/>
                          <w:lang w:val="fr-CA"/>
                        </w:rPr>
                        <w:t xml:space="preserve"> de l’utilisateur et le déconnecter. L’utilisateur sera re</w:t>
                      </w:r>
                      <w:r w:rsidR="00987DAD">
                        <w:rPr>
                          <w:b w:val="0"/>
                          <w:bCs/>
                          <w:sz w:val="24"/>
                          <w:szCs w:val="20"/>
                          <w:lang w:val="fr-CA"/>
                        </w:rPr>
                        <w:t>dirigé vers la page d’accueil.</w:t>
                      </w:r>
                    </w:p>
                    <w:p w14:paraId="058DE61B" w14:textId="77777777" w:rsidR="0006470B" w:rsidRPr="004132E6" w:rsidRDefault="0006470B" w:rsidP="0006470B">
                      <w:pPr>
                        <w:pStyle w:val="ListParagraph"/>
                        <w:rPr>
                          <w:b w:val="0"/>
                          <w:bCs/>
                          <w:sz w:val="24"/>
                          <w:szCs w:val="20"/>
                          <w:lang w:val="fr-CA"/>
                        </w:rPr>
                      </w:pPr>
                    </w:p>
                  </w:txbxContent>
                </v:textbox>
                <w10:wrap anchorx="margin"/>
              </v:shape>
            </w:pict>
          </mc:Fallback>
        </mc:AlternateContent>
      </w:r>
      <w:r w:rsidR="00EA086D">
        <w:rPr>
          <w:noProof/>
        </w:rPr>
        <mc:AlternateContent>
          <mc:Choice Requires="wps">
            <w:drawing>
              <wp:anchor distT="0" distB="0" distL="114300" distR="114300" simplePos="0" relativeHeight="251658286" behindDoc="0" locked="0" layoutInCell="1" allowOverlap="1" wp14:anchorId="582E0AD2" wp14:editId="13E27E14">
                <wp:simplePos x="0" y="0"/>
                <wp:positionH relativeFrom="column">
                  <wp:posOffset>5907405</wp:posOffset>
                </wp:positionH>
                <wp:positionV relativeFrom="paragraph">
                  <wp:posOffset>20955</wp:posOffset>
                </wp:positionV>
                <wp:extent cx="361950" cy="304800"/>
                <wp:effectExtent l="0" t="0" r="0" b="0"/>
                <wp:wrapNone/>
                <wp:docPr id="2094440074"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4EA1BC8" w14:textId="19EA6549" w:rsidR="00EA086D" w:rsidRPr="00303613" w:rsidRDefault="00EA086D" w:rsidP="00EA086D">
                            <w:pPr>
                              <w:rPr>
                                <w:color w:val="FF0000"/>
                                <w:lang w:val="fr-CA"/>
                              </w:rPr>
                            </w:pPr>
                            <w:r>
                              <w:rPr>
                                <w:color w:val="FF0000"/>
                                <w:lang w:val="fr-CA"/>
                              </w:rPr>
                              <w:t>6</w:t>
                            </w:r>
                            <w:r w:rsidRPr="00303613">
                              <w:rPr>
                                <w:color w:val="FF0000"/>
                                <w:lang w:val="fr-CA"/>
                              </w:rPr>
                              <w:t>.</w:t>
                            </w:r>
                          </w:p>
                          <w:p w14:paraId="74388FA9" w14:textId="77777777" w:rsidR="00EA086D" w:rsidRDefault="00EA086D" w:rsidP="00EA0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0AD2" id="_x0000_s1040" type="#_x0000_t202" style="position:absolute;margin-left:465.15pt;margin-top:1.65pt;width:28.5pt;height:24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fEAGg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" filled="f" stroked="f" strokeweight=".5pt">
                <v:textbox>
                  <w:txbxContent>
                    <w:p w14:paraId="14EA1BC8" w14:textId="19EA6549" w:rsidR="00EA086D" w:rsidRPr="00303613" w:rsidRDefault="00EA086D" w:rsidP="00EA086D">
                      <w:pPr>
                        <w:rPr>
                          <w:color w:val="FF0000"/>
                          <w:lang w:val="fr-CA"/>
                        </w:rPr>
                      </w:pPr>
                      <w:r>
                        <w:rPr>
                          <w:color w:val="FF0000"/>
                          <w:lang w:val="fr-CA"/>
                        </w:rPr>
                        <w:t>6</w:t>
                      </w:r>
                      <w:r w:rsidRPr="00303613">
                        <w:rPr>
                          <w:color w:val="FF0000"/>
                          <w:lang w:val="fr-CA"/>
                        </w:rPr>
                        <w:t>.</w:t>
                      </w:r>
                    </w:p>
                    <w:p w14:paraId="74388FA9" w14:textId="77777777" w:rsidR="00EA086D" w:rsidRDefault="00EA086D" w:rsidP="00EA086D"/>
                  </w:txbxContent>
                </v:textbox>
              </v:shape>
            </w:pict>
          </mc:Fallback>
        </mc:AlternateContent>
      </w:r>
      <w:r w:rsidR="00EA086D">
        <w:rPr>
          <w:noProof/>
        </w:rPr>
        <mc:AlternateContent>
          <mc:Choice Requires="wps">
            <w:drawing>
              <wp:anchor distT="0" distB="0" distL="114300" distR="114300" simplePos="0" relativeHeight="251658285" behindDoc="0" locked="0" layoutInCell="1" allowOverlap="1" wp14:anchorId="3929966E" wp14:editId="0F202B2B">
                <wp:simplePos x="0" y="0"/>
                <wp:positionH relativeFrom="column">
                  <wp:posOffset>3688080</wp:posOffset>
                </wp:positionH>
                <wp:positionV relativeFrom="paragraph">
                  <wp:posOffset>40005</wp:posOffset>
                </wp:positionV>
                <wp:extent cx="361950" cy="304800"/>
                <wp:effectExtent l="0" t="0" r="0" b="0"/>
                <wp:wrapNone/>
                <wp:docPr id="81784410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8E0711C" w14:textId="366482FF" w:rsidR="00EA086D" w:rsidRPr="00303613" w:rsidRDefault="00EA086D" w:rsidP="00EA086D">
                            <w:pPr>
                              <w:rPr>
                                <w:color w:val="FF0000"/>
                                <w:lang w:val="fr-CA"/>
                              </w:rPr>
                            </w:pPr>
                            <w:r>
                              <w:rPr>
                                <w:color w:val="FF0000"/>
                                <w:lang w:val="fr-CA"/>
                              </w:rPr>
                              <w:t>5</w:t>
                            </w:r>
                            <w:r w:rsidRPr="00303613">
                              <w:rPr>
                                <w:color w:val="FF0000"/>
                                <w:lang w:val="fr-CA"/>
                              </w:rPr>
                              <w:t>.</w:t>
                            </w:r>
                          </w:p>
                          <w:p w14:paraId="056038B6" w14:textId="77777777" w:rsidR="00EA086D" w:rsidRDefault="00EA086D" w:rsidP="00EA0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966E" id="_x0000_s1041" type="#_x0000_t202" style="position:absolute;margin-left:290.4pt;margin-top:3.15pt;width:28.5pt;height:2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77V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" filled="f" stroked="f" strokeweight=".5pt">
                <v:textbox>
                  <w:txbxContent>
                    <w:p w14:paraId="68E0711C" w14:textId="366482FF" w:rsidR="00EA086D" w:rsidRPr="00303613" w:rsidRDefault="00EA086D" w:rsidP="00EA086D">
                      <w:pPr>
                        <w:rPr>
                          <w:color w:val="FF0000"/>
                          <w:lang w:val="fr-CA"/>
                        </w:rPr>
                      </w:pPr>
                      <w:r>
                        <w:rPr>
                          <w:color w:val="FF0000"/>
                          <w:lang w:val="fr-CA"/>
                        </w:rPr>
                        <w:t>5</w:t>
                      </w:r>
                      <w:r w:rsidRPr="00303613">
                        <w:rPr>
                          <w:color w:val="FF0000"/>
                          <w:lang w:val="fr-CA"/>
                        </w:rPr>
                        <w:t>.</w:t>
                      </w:r>
                    </w:p>
                    <w:p w14:paraId="056038B6" w14:textId="77777777" w:rsidR="00EA086D" w:rsidRDefault="00EA086D" w:rsidP="00EA086D"/>
                  </w:txbxContent>
                </v:textbox>
              </v:shape>
            </w:pict>
          </mc:Fallback>
        </mc:AlternateContent>
      </w:r>
      <w:r w:rsidR="00EA086D">
        <w:rPr>
          <w:noProof/>
        </w:rPr>
        <mc:AlternateContent>
          <mc:Choice Requires="wps">
            <w:drawing>
              <wp:anchor distT="0" distB="0" distL="114300" distR="114300" simplePos="0" relativeHeight="251658284" behindDoc="0" locked="0" layoutInCell="1" allowOverlap="1" wp14:anchorId="69B8E341" wp14:editId="15DC2EEF">
                <wp:simplePos x="0" y="0"/>
                <wp:positionH relativeFrom="column">
                  <wp:posOffset>1630680</wp:posOffset>
                </wp:positionH>
                <wp:positionV relativeFrom="paragraph">
                  <wp:posOffset>11430</wp:posOffset>
                </wp:positionV>
                <wp:extent cx="361950" cy="304800"/>
                <wp:effectExtent l="0" t="0" r="0" b="0"/>
                <wp:wrapNone/>
                <wp:docPr id="1947336090"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3460B935" w14:textId="7965AB2D" w:rsidR="00EA086D" w:rsidRPr="00303613" w:rsidRDefault="00EA086D" w:rsidP="00EA086D">
                            <w:pPr>
                              <w:rPr>
                                <w:color w:val="FF0000"/>
                                <w:lang w:val="fr-CA"/>
                              </w:rPr>
                            </w:pPr>
                            <w:r>
                              <w:rPr>
                                <w:color w:val="FF0000"/>
                                <w:lang w:val="fr-CA"/>
                              </w:rPr>
                              <w:t>4</w:t>
                            </w:r>
                            <w:r w:rsidRPr="00303613">
                              <w:rPr>
                                <w:color w:val="FF0000"/>
                                <w:lang w:val="fr-CA"/>
                              </w:rPr>
                              <w:t>.</w:t>
                            </w:r>
                          </w:p>
                          <w:p w14:paraId="7DAE08B5" w14:textId="77777777" w:rsidR="00EA086D" w:rsidRDefault="00EA086D" w:rsidP="00EA0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8E341" id="_x0000_s1042" type="#_x0000_t202" style="position:absolute;margin-left:128.4pt;margin-top:.9pt;width:28.5pt;height:2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x9xGg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" filled="f" stroked="f" strokeweight=".5pt">
                <v:textbox>
                  <w:txbxContent>
                    <w:p w14:paraId="3460B935" w14:textId="7965AB2D" w:rsidR="00EA086D" w:rsidRPr="00303613" w:rsidRDefault="00EA086D" w:rsidP="00EA086D">
                      <w:pPr>
                        <w:rPr>
                          <w:color w:val="FF0000"/>
                          <w:lang w:val="fr-CA"/>
                        </w:rPr>
                      </w:pPr>
                      <w:r>
                        <w:rPr>
                          <w:color w:val="FF0000"/>
                          <w:lang w:val="fr-CA"/>
                        </w:rPr>
                        <w:t>4</w:t>
                      </w:r>
                      <w:r w:rsidRPr="00303613">
                        <w:rPr>
                          <w:color w:val="FF0000"/>
                          <w:lang w:val="fr-CA"/>
                        </w:rPr>
                        <w:t>.</w:t>
                      </w:r>
                    </w:p>
                    <w:p w14:paraId="7DAE08B5" w14:textId="77777777" w:rsidR="00EA086D" w:rsidRDefault="00EA086D" w:rsidP="00EA086D"/>
                  </w:txbxContent>
                </v:textbox>
              </v:shape>
            </w:pict>
          </mc:Fallback>
        </mc:AlternateContent>
      </w:r>
      <w:r w:rsidR="00EF20B6">
        <w:rPr>
          <w:noProof/>
        </w:rPr>
        <mc:AlternateContent>
          <mc:Choice Requires="wps">
            <w:drawing>
              <wp:anchor distT="0" distB="0" distL="114300" distR="114300" simplePos="0" relativeHeight="251658283" behindDoc="0" locked="0" layoutInCell="1" allowOverlap="1" wp14:anchorId="05AE1A3B" wp14:editId="7083D564">
                <wp:simplePos x="0" y="0"/>
                <wp:positionH relativeFrom="margin">
                  <wp:posOffset>2830830</wp:posOffset>
                </wp:positionH>
                <wp:positionV relativeFrom="paragraph">
                  <wp:posOffset>287655</wp:posOffset>
                </wp:positionV>
                <wp:extent cx="933450" cy="342900"/>
                <wp:effectExtent l="0" t="0" r="19050" b="19050"/>
                <wp:wrapNone/>
                <wp:docPr id="1376386135" name="Rectangle 37"/>
                <wp:cNvGraphicFramePr/>
                <a:graphic xmlns:a="http://schemas.openxmlformats.org/drawingml/2006/main">
                  <a:graphicData uri="http://schemas.microsoft.com/office/word/2010/wordprocessingShape">
                    <wps:wsp>
                      <wps:cNvSpPr/>
                      <wps:spPr>
                        <a:xfrm>
                          <a:off x="0" y="0"/>
                          <a:ext cx="933450" cy="3429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222.9pt;margin-top:22.65pt;width:73.5pt;height:27pt;z-index:2516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965B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">
                <w10:wrap anchorx="margin"/>
              </v:rect>
            </w:pict>
          </mc:Fallback>
        </mc:AlternateContent>
      </w:r>
      <w:r w:rsidR="00EF20B6">
        <w:rPr>
          <w:noProof/>
        </w:rPr>
        <mc:AlternateContent>
          <mc:Choice Requires="wps">
            <w:drawing>
              <wp:anchor distT="0" distB="0" distL="114300" distR="114300" simplePos="0" relativeHeight="251658282" behindDoc="0" locked="0" layoutInCell="1" allowOverlap="1" wp14:anchorId="5E9D041A" wp14:editId="481B7AEA">
                <wp:simplePos x="0" y="0"/>
                <wp:positionH relativeFrom="margin">
                  <wp:posOffset>4859655</wp:posOffset>
                </wp:positionH>
                <wp:positionV relativeFrom="paragraph">
                  <wp:posOffset>297180</wp:posOffset>
                </wp:positionV>
                <wp:extent cx="1171575" cy="342900"/>
                <wp:effectExtent l="0" t="0" r="28575" b="19050"/>
                <wp:wrapNone/>
                <wp:docPr id="2014919370" name="Rectangle 37"/>
                <wp:cNvGraphicFramePr/>
                <a:graphic xmlns:a="http://schemas.openxmlformats.org/drawingml/2006/main">
                  <a:graphicData uri="http://schemas.microsoft.com/office/word/2010/wordprocessingShape">
                    <wps:wsp>
                      <wps:cNvSpPr/>
                      <wps:spPr>
                        <a:xfrm>
                          <a:off x="0" y="0"/>
                          <a:ext cx="1171575" cy="3429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82.65pt;margin-top:23.4pt;width:92.25pt;height:27pt;z-index:2516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AEF9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">
                <w10:wrap anchorx="margin"/>
              </v:rect>
            </w:pict>
          </mc:Fallback>
        </mc:AlternateContent>
      </w:r>
      <w:r w:rsidR="00EF20B6">
        <w:rPr>
          <w:noProof/>
        </w:rPr>
        <mc:AlternateContent>
          <mc:Choice Requires="wps">
            <w:drawing>
              <wp:anchor distT="0" distB="0" distL="114300" distR="114300" simplePos="0" relativeHeight="251658281" behindDoc="0" locked="0" layoutInCell="1" allowOverlap="1" wp14:anchorId="75C0A7F2" wp14:editId="06BBC1D5">
                <wp:simplePos x="0" y="0"/>
                <wp:positionH relativeFrom="margin">
                  <wp:posOffset>49530</wp:posOffset>
                </wp:positionH>
                <wp:positionV relativeFrom="paragraph">
                  <wp:posOffset>287656</wp:posOffset>
                </wp:positionV>
                <wp:extent cx="1666875" cy="342900"/>
                <wp:effectExtent l="0" t="0" r="28575" b="19050"/>
                <wp:wrapNone/>
                <wp:docPr id="768051378" name="Rectangle 37"/>
                <wp:cNvGraphicFramePr/>
                <a:graphic xmlns:a="http://schemas.openxmlformats.org/drawingml/2006/main">
                  <a:graphicData uri="http://schemas.microsoft.com/office/word/2010/wordprocessingShape">
                    <wps:wsp>
                      <wps:cNvSpPr/>
                      <wps:spPr>
                        <a:xfrm>
                          <a:off x="0" y="0"/>
                          <a:ext cx="1666875" cy="3429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9pt;margin-top:22.65pt;width:131.25pt;height:27pt;z-index:2516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CEED0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">
                <w10:wrap anchorx="margin"/>
              </v:rect>
            </w:pict>
          </mc:Fallback>
        </mc:AlternateContent>
      </w:r>
      <w:r w:rsidR="00784B8B" w:rsidRPr="00784B8B">
        <w:rPr>
          <w:rFonts w:asciiTheme="majorHAnsi" w:eastAsiaTheme="majorEastAsia" w:hAnsiTheme="majorHAnsi" w:cstheme="majorBidi"/>
          <w:noProof/>
          <w:color w:val="061F57" w:themeColor="text2" w:themeShade="BF"/>
          <w:kern w:val="28"/>
          <w:sz w:val="52"/>
          <w:szCs w:val="32"/>
        </w:rPr>
        <w:drawing>
          <wp:inline distT="0" distB="0" distL="0" distR="0" wp14:anchorId="2E74E192" wp14:editId="57039EFA">
            <wp:extent cx="6097270" cy="1035050"/>
            <wp:effectExtent l="0" t="0" r="0" b="0"/>
            <wp:docPr id="668334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4858" name=""/>
                    <pic:cNvPicPr/>
                  </pic:nvPicPr>
                  <pic:blipFill>
                    <a:blip r:embed="rId30"/>
                    <a:stretch>
                      <a:fillRect/>
                    </a:stretch>
                  </pic:blipFill>
                  <pic:spPr>
                    <a:xfrm>
                      <a:off x="0" y="0"/>
                      <a:ext cx="6097270" cy="1035050"/>
                    </a:xfrm>
                    <a:prstGeom prst="rect">
                      <a:avLst/>
                    </a:prstGeom>
                  </pic:spPr>
                </pic:pic>
              </a:graphicData>
            </a:graphic>
          </wp:inline>
        </w:drawing>
      </w:r>
    </w:p>
    <w:p w14:paraId="0F31F8A2" w14:textId="77777777" w:rsidR="007542A3" w:rsidRDefault="007542A3" w:rsidP="00EB70B8">
      <w:pPr>
        <w:rPr>
          <w:rFonts w:asciiTheme="majorHAnsi" w:eastAsiaTheme="majorEastAsia" w:hAnsiTheme="majorHAnsi" w:cstheme="majorBidi"/>
          <w:color w:val="061F57" w:themeColor="text2" w:themeShade="BF"/>
          <w:kern w:val="28"/>
          <w:sz w:val="52"/>
          <w:szCs w:val="32"/>
        </w:rPr>
      </w:pPr>
    </w:p>
    <w:p w14:paraId="4DC73FE5" w14:textId="77777777" w:rsidR="007542A3" w:rsidRDefault="007542A3" w:rsidP="00EB70B8">
      <w:pPr>
        <w:rPr>
          <w:rFonts w:asciiTheme="majorHAnsi" w:eastAsiaTheme="majorEastAsia" w:hAnsiTheme="majorHAnsi" w:cstheme="majorBidi"/>
          <w:color w:val="061F57" w:themeColor="text2" w:themeShade="BF"/>
          <w:kern w:val="28"/>
          <w:sz w:val="52"/>
          <w:szCs w:val="32"/>
        </w:rPr>
      </w:pPr>
    </w:p>
    <w:p w14:paraId="29AE01C0" w14:textId="77777777" w:rsidR="007542A3" w:rsidRDefault="007542A3" w:rsidP="00EB70B8">
      <w:pPr>
        <w:rPr>
          <w:rFonts w:asciiTheme="majorHAnsi" w:eastAsiaTheme="majorEastAsia" w:hAnsiTheme="majorHAnsi" w:cstheme="majorBidi"/>
          <w:color w:val="061F57" w:themeColor="text2" w:themeShade="BF"/>
          <w:kern w:val="28"/>
          <w:sz w:val="52"/>
          <w:szCs w:val="32"/>
        </w:rPr>
      </w:pPr>
    </w:p>
    <w:p w14:paraId="1294A86F" w14:textId="77777777" w:rsidR="007542A3" w:rsidRDefault="007542A3" w:rsidP="00EB70B8">
      <w:pPr>
        <w:rPr>
          <w:rFonts w:asciiTheme="majorHAnsi" w:eastAsiaTheme="majorEastAsia" w:hAnsiTheme="majorHAnsi" w:cstheme="majorBidi"/>
          <w:color w:val="061F57" w:themeColor="text2" w:themeShade="BF"/>
          <w:kern w:val="28"/>
          <w:sz w:val="52"/>
          <w:szCs w:val="32"/>
        </w:rPr>
      </w:pPr>
    </w:p>
    <w:p w14:paraId="7D00A0DA" w14:textId="77777777" w:rsidR="007542A3" w:rsidRDefault="007542A3" w:rsidP="00EB70B8">
      <w:pPr>
        <w:rPr>
          <w:rFonts w:asciiTheme="majorHAnsi" w:eastAsiaTheme="majorEastAsia" w:hAnsiTheme="majorHAnsi" w:cstheme="majorBidi"/>
          <w:color w:val="061F57" w:themeColor="text2" w:themeShade="BF"/>
          <w:kern w:val="28"/>
          <w:sz w:val="52"/>
          <w:szCs w:val="32"/>
        </w:rPr>
      </w:pPr>
    </w:p>
    <w:p w14:paraId="3A1B0330" w14:textId="77777777" w:rsidR="007542A3" w:rsidRDefault="007542A3" w:rsidP="00EB70B8">
      <w:pPr>
        <w:rPr>
          <w:rFonts w:asciiTheme="majorHAnsi" w:eastAsiaTheme="majorEastAsia" w:hAnsiTheme="majorHAnsi" w:cstheme="majorBidi"/>
          <w:color w:val="061F57" w:themeColor="text2" w:themeShade="BF"/>
          <w:kern w:val="28"/>
          <w:sz w:val="52"/>
          <w:szCs w:val="32"/>
        </w:rPr>
      </w:pPr>
    </w:p>
    <w:p w14:paraId="7591391A" w14:textId="77777777" w:rsidR="003D05B1" w:rsidRDefault="003D05B1" w:rsidP="007542A3">
      <w:pPr>
        <w:pStyle w:val="Heading2"/>
      </w:pPr>
      <w:bookmarkStart w:id="11" w:name="_Toc167227500"/>
      <w:r>
        <w:lastRenderedPageBreak/>
        <w:t>Affiche coulissante</w:t>
      </w:r>
      <w:bookmarkEnd w:id="11"/>
    </w:p>
    <w:p w14:paraId="091DE107" w14:textId="4546FB04" w:rsidR="004165B6" w:rsidRDefault="00F92B4A" w:rsidP="006D6D68">
      <w:bookmarkStart w:id="12" w:name="_Toc167205027"/>
      <w:r>
        <w:rPr>
          <w:noProof/>
        </w:rPr>
        <mc:AlternateContent>
          <mc:Choice Requires="wps">
            <w:drawing>
              <wp:anchor distT="0" distB="0" distL="114300" distR="114300" simplePos="0" relativeHeight="251658296" behindDoc="0" locked="0" layoutInCell="1" allowOverlap="1" wp14:anchorId="4F18A49D" wp14:editId="7373562E">
                <wp:simplePos x="0" y="0"/>
                <wp:positionH relativeFrom="column">
                  <wp:posOffset>227330</wp:posOffset>
                </wp:positionH>
                <wp:positionV relativeFrom="paragraph">
                  <wp:posOffset>5576713</wp:posOffset>
                </wp:positionV>
                <wp:extent cx="361950" cy="304800"/>
                <wp:effectExtent l="0" t="0" r="0" b="0"/>
                <wp:wrapNone/>
                <wp:docPr id="521860041"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ACB9190" w14:textId="095D9C25" w:rsidR="00F92B4A" w:rsidRPr="00303613" w:rsidRDefault="00F92B4A" w:rsidP="00F92B4A">
                            <w:pPr>
                              <w:rPr>
                                <w:color w:val="FF0000"/>
                                <w:lang w:val="fr-CA"/>
                              </w:rPr>
                            </w:pPr>
                            <w:r>
                              <w:rPr>
                                <w:color w:val="FF0000"/>
                                <w:lang w:val="fr-CA"/>
                              </w:rPr>
                              <w:t>5</w:t>
                            </w:r>
                            <w:r w:rsidRPr="00303613">
                              <w:rPr>
                                <w:color w:val="FF0000"/>
                                <w:lang w:val="fr-CA"/>
                              </w:rPr>
                              <w:t>.</w:t>
                            </w:r>
                          </w:p>
                          <w:p w14:paraId="0E9C06ED" w14:textId="77777777" w:rsidR="00F92B4A" w:rsidRDefault="00F92B4A" w:rsidP="00F92B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8A49D" id="_x0000_s1043" type="#_x0000_t202" style="position:absolute;margin-left:17.9pt;margin-top:439.1pt;width:28.5pt;height:2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" filled="f" stroked="f" strokeweight=".5pt">
                <v:textbox>
                  <w:txbxContent>
                    <w:p w14:paraId="1ACB9190" w14:textId="095D9C25" w:rsidR="00F92B4A" w:rsidRPr="00303613" w:rsidRDefault="00F92B4A" w:rsidP="00F92B4A">
                      <w:pPr>
                        <w:rPr>
                          <w:color w:val="FF0000"/>
                          <w:lang w:val="fr-CA"/>
                        </w:rPr>
                      </w:pPr>
                      <w:r>
                        <w:rPr>
                          <w:color w:val="FF0000"/>
                          <w:lang w:val="fr-CA"/>
                        </w:rPr>
                        <w:t>5</w:t>
                      </w:r>
                      <w:r w:rsidRPr="00303613">
                        <w:rPr>
                          <w:color w:val="FF0000"/>
                          <w:lang w:val="fr-CA"/>
                        </w:rPr>
                        <w:t>.</w:t>
                      </w:r>
                    </w:p>
                    <w:p w14:paraId="0E9C06ED" w14:textId="77777777" w:rsidR="00F92B4A" w:rsidRDefault="00F92B4A" w:rsidP="00F92B4A"/>
                  </w:txbxContent>
                </v:textbox>
              </v:shape>
            </w:pict>
          </mc:Fallback>
        </mc:AlternateContent>
      </w:r>
      <w:r>
        <w:rPr>
          <w:noProof/>
        </w:rPr>
        <mc:AlternateContent>
          <mc:Choice Requires="wps">
            <w:drawing>
              <wp:anchor distT="0" distB="0" distL="114300" distR="114300" simplePos="0" relativeHeight="251658295" behindDoc="0" locked="0" layoutInCell="1" allowOverlap="1" wp14:anchorId="10B411C3" wp14:editId="39EF7C66">
                <wp:simplePos x="0" y="0"/>
                <wp:positionH relativeFrom="column">
                  <wp:posOffset>278949</wp:posOffset>
                </wp:positionH>
                <wp:positionV relativeFrom="paragraph">
                  <wp:posOffset>2730398</wp:posOffset>
                </wp:positionV>
                <wp:extent cx="361950" cy="304800"/>
                <wp:effectExtent l="0" t="0" r="0" b="0"/>
                <wp:wrapNone/>
                <wp:docPr id="189622404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53C6E545" w14:textId="77777777" w:rsidR="00F92B4A" w:rsidRPr="00303613" w:rsidRDefault="00F92B4A" w:rsidP="00F92B4A">
                            <w:pPr>
                              <w:rPr>
                                <w:color w:val="FF0000"/>
                                <w:lang w:val="fr-CA"/>
                              </w:rPr>
                            </w:pPr>
                            <w:r>
                              <w:rPr>
                                <w:color w:val="FF0000"/>
                                <w:lang w:val="fr-CA"/>
                              </w:rPr>
                              <w:t>4</w:t>
                            </w:r>
                            <w:r w:rsidRPr="00303613">
                              <w:rPr>
                                <w:color w:val="FF0000"/>
                                <w:lang w:val="fr-CA"/>
                              </w:rPr>
                              <w:t>.</w:t>
                            </w:r>
                          </w:p>
                          <w:p w14:paraId="10567850" w14:textId="77777777" w:rsidR="00F92B4A" w:rsidRDefault="00F92B4A" w:rsidP="00F92B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411C3" id="_x0000_s1044" type="#_x0000_t202" style="position:absolute;margin-left:21.95pt;margin-top:215pt;width:28.5pt;height:24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" filled="f" stroked="f" strokeweight=".5pt">
                <v:textbox>
                  <w:txbxContent>
                    <w:p w14:paraId="53C6E545" w14:textId="77777777" w:rsidR="00F92B4A" w:rsidRPr="00303613" w:rsidRDefault="00F92B4A" w:rsidP="00F92B4A">
                      <w:pPr>
                        <w:rPr>
                          <w:color w:val="FF0000"/>
                          <w:lang w:val="fr-CA"/>
                        </w:rPr>
                      </w:pPr>
                      <w:r>
                        <w:rPr>
                          <w:color w:val="FF0000"/>
                          <w:lang w:val="fr-CA"/>
                        </w:rPr>
                        <w:t>4</w:t>
                      </w:r>
                      <w:r w:rsidRPr="00303613">
                        <w:rPr>
                          <w:color w:val="FF0000"/>
                          <w:lang w:val="fr-CA"/>
                        </w:rPr>
                        <w:t>.</w:t>
                      </w:r>
                    </w:p>
                    <w:p w14:paraId="10567850" w14:textId="77777777" w:rsidR="00F92B4A" w:rsidRDefault="00F92B4A" w:rsidP="00F92B4A"/>
                  </w:txbxContent>
                </v:textbox>
              </v:shape>
            </w:pict>
          </mc:Fallback>
        </mc:AlternateContent>
      </w:r>
      <w:r w:rsidR="009D7221">
        <w:rPr>
          <w:noProof/>
        </w:rPr>
        <mc:AlternateContent>
          <mc:Choice Requires="wps">
            <w:drawing>
              <wp:anchor distT="0" distB="0" distL="114300" distR="114300" simplePos="0" relativeHeight="251658294" behindDoc="0" locked="0" layoutInCell="1" allowOverlap="1" wp14:anchorId="2BF561B0" wp14:editId="6F53774A">
                <wp:simplePos x="0" y="0"/>
                <wp:positionH relativeFrom="column">
                  <wp:posOffset>5469931</wp:posOffset>
                </wp:positionH>
                <wp:positionV relativeFrom="paragraph">
                  <wp:posOffset>866857</wp:posOffset>
                </wp:positionV>
                <wp:extent cx="361950" cy="304800"/>
                <wp:effectExtent l="0" t="0" r="0" b="0"/>
                <wp:wrapNone/>
                <wp:docPr id="205572189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34167AA4" w14:textId="0DEAF717" w:rsidR="009D7221" w:rsidRPr="00303613" w:rsidRDefault="009D7221" w:rsidP="009D7221">
                            <w:pPr>
                              <w:rPr>
                                <w:color w:val="FF0000"/>
                                <w:lang w:val="fr-CA"/>
                              </w:rPr>
                            </w:pPr>
                            <w:r>
                              <w:rPr>
                                <w:color w:val="FF0000"/>
                                <w:lang w:val="fr-CA"/>
                              </w:rPr>
                              <w:t>2</w:t>
                            </w:r>
                            <w:r w:rsidRPr="00303613">
                              <w:rPr>
                                <w:color w:val="FF0000"/>
                                <w:lang w:val="fr-CA"/>
                              </w:rPr>
                              <w:t>.</w:t>
                            </w:r>
                          </w:p>
                          <w:p w14:paraId="5D6BB9DF" w14:textId="77777777" w:rsidR="009D7221" w:rsidRDefault="009D7221" w:rsidP="009D72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61B0" id="_x0000_s1045" type="#_x0000_t202" style="position:absolute;margin-left:430.7pt;margin-top:68.25pt;width:28.5pt;height:24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" filled="f" stroked="f" strokeweight=".5pt">
                <v:textbox>
                  <w:txbxContent>
                    <w:p w14:paraId="34167AA4" w14:textId="0DEAF717" w:rsidR="009D7221" w:rsidRPr="00303613" w:rsidRDefault="009D7221" w:rsidP="009D7221">
                      <w:pPr>
                        <w:rPr>
                          <w:color w:val="FF0000"/>
                          <w:lang w:val="fr-CA"/>
                        </w:rPr>
                      </w:pPr>
                      <w:r>
                        <w:rPr>
                          <w:color w:val="FF0000"/>
                          <w:lang w:val="fr-CA"/>
                        </w:rPr>
                        <w:t>2</w:t>
                      </w:r>
                      <w:r w:rsidRPr="00303613">
                        <w:rPr>
                          <w:color w:val="FF0000"/>
                          <w:lang w:val="fr-CA"/>
                        </w:rPr>
                        <w:t>.</w:t>
                      </w:r>
                    </w:p>
                    <w:p w14:paraId="5D6BB9DF" w14:textId="77777777" w:rsidR="009D7221" w:rsidRDefault="009D7221" w:rsidP="009D7221"/>
                  </w:txbxContent>
                </v:textbox>
              </v:shape>
            </w:pict>
          </mc:Fallback>
        </mc:AlternateContent>
      </w:r>
      <w:r w:rsidR="00EC75B5">
        <w:rPr>
          <w:noProof/>
        </w:rPr>
        <mc:AlternateContent>
          <mc:Choice Requires="wps">
            <w:drawing>
              <wp:anchor distT="0" distB="0" distL="114300" distR="114300" simplePos="0" relativeHeight="251658293" behindDoc="0" locked="0" layoutInCell="1" allowOverlap="1" wp14:anchorId="0BF879BE" wp14:editId="71ADD789">
                <wp:simplePos x="0" y="0"/>
                <wp:positionH relativeFrom="column">
                  <wp:posOffset>256827</wp:posOffset>
                </wp:positionH>
                <wp:positionV relativeFrom="paragraph">
                  <wp:posOffset>9279</wp:posOffset>
                </wp:positionV>
                <wp:extent cx="361950" cy="304800"/>
                <wp:effectExtent l="0" t="0" r="0" b="0"/>
                <wp:wrapNone/>
                <wp:docPr id="1687176280"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9C69350" w14:textId="6F3C0350" w:rsidR="00EC75B5" w:rsidRPr="00303613" w:rsidRDefault="00EC75B5" w:rsidP="00EC75B5">
                            <w:pPr>
                              <w:rPr>
                                <w:color w:val="FF0000"/>
                                <w:lang w:val="fr-CA"/>
                              </w:rPr>
                            </w:pPr>
                            <w:r>
                              <w:rPr>
                                <w:color w:val="FF0000"/>
                                <w:lang w:val="fr-CA"/>
                              </w:rPr>
                              <w:t>3</w:t>
                            </w:r>
                            <w:r w:rsidRPr="00303613">
                              <w:rPr>
                                <w:color w:val="FF0000"/>
                                <w:lang w:val="fr-CA"/>
                              </w:rPr>
                              <w:t>.</w:t>
                            </w:r>
                          </w:p>
                          <w:p w14:paraId="020E5F06" w14:textId="77777777" w:rsidR="00EC75B5" w:rsidRDefault="00EC75B5" w:rsidP="00EC75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879BE" id="_x0000_s1046" type="#_x0000_t202" style="position:absolute;margin-left:20.2pt;margin-top:.75pt;width:28.5pt;height:2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" filled="f" stroked="f" strokeweight=".5pt">
                <v:textbox>
                  <w:txbxContent>
                    <w:p w14:paraId="69C69350" w14:textId="6F3C0350" w:rsidR="00EC75B5" w:rsidRPr="00303613" w:rsidRDefault="00EC75B5" w:rsidP="00EC75B5">
                      <w:pPr>
                        <w:rPr>
                          <w:color w:val="FF0000"/>
                          <w:lang w:val="fr-CA"/>
                        </w:rPr>
                      </w:pPr>
                      <w:r>
                        <w:rPr>
                          <w:color w:val="FF0000"/>
                          <w:lang w:val="fr-CA"/>
                        </w:rPr>
                        <w:t>3</w:t>
                      </w:r>
                      <w:r w:rsidRPr="00303613">
                        <w:rPr>
                          <w:color w:val="FF0000"/>
                          <w:lang w:val="fr-CA"/>
                        </w:rPr>
                        <w:t>.</w:t>
                      </w:r>
                    </w:p>
                    <w:p w14:paraId="020E5F06" w14:textId="77777777" w:rsidR="00EC75B5" w:rsidRDefault="00EC75B5" w:rsidP="00EC75B5"/>
                  </w:txbxContent>
                </v:textbox>
              </v:shape>
            </w:pict>
          </mc:Fallback>
        </mc:AlternateContent>
      </w:r>
      <w:r w:rsidR="00EC75B5">
        <w:rPr>
          <w:noProof/>
        </w:rPr>
        <mc:AlternateContent>
          <mc:Choice Requires="wps">
            <w:drawing>
              <wp:anchor distT="0" distB="0" distL="114300" distR="114300" simplePos="0" relativeHeight="251658292" behindDoc="0" locked="0" layoutInCell="1" allowOverlap="1" wp14:anchorId="448C7952" wp14:editId="089F50B8">
                <wp:simplePos x="0" y="0"/>
                <wp:positionH relativeFrom="column">
                  <wp:posOffset>-60263</wp:posOffset>
                </wp:positionH>
                <wp:positionV relativeFrom="paragraph">
                  <wp:posOffset>842563</wp:posOffset>
                </wp:positionV>
                <wp:extent cx="361950" cy="304800"/>
                <wp:effectExtent l="0" t="0" r="0" b="0"/>
                <wp:wrapNone/>
                <wp:docPr id="1583828645"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350E2E2F" w14:textId="0763CC88" w:rsidR="00EC75B5" w:rsidRPr="00303613" w:rsidRDefault="00EC75B5" w:rsidP="00EC75B5">
                            <w:pPr>
                              <w:rPr>
                                <w:color w:val="FF0000"/>
                                <w:lang w:val="fr-CA"/>
                              </w:rPr>
                            </w:pPr>
                            <w:r>
                              <w:rPr>
                                <w:color w:val="FF0000"/>
                                <w:lang w:val="fr-CA"/>
                              </w:rPr>
                              <w:t>1</w:t>
                            </w:r>
                            <w:r w:rsidRPr="00303613">
                              <w:rPr>
                                <w:color w:val="FF0000"/>
                                <w:lang w:val="fr-CA"/>
                              </w:rPr>
                              <w:t>.</w:t>
                            </w:r>
                          </w:p>
                          <w:p w14:paraId="7C0E97B0" w14:textId="77777777" w:rsidR="00EC75B5" w:rsidRDefault="00EC75B5" w:rsidP="00EC75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C7952" id="_x0000_s1047" type="#_x0000_t202" style="position:absolute;margin-left:-4.75pt;margin-top:66.35pt;width:28.5pt;height:2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" filled="f" stroked="f" strokeweight=".5pt">
                <v:textbox>
                  <w:txbxContent>
                    <w:p w14:paraId="350E2E2F" w14:textId="0763CC88" w:rsidR="00EC75B5" w:rsidRPr="00303613" w:rsidRDefault="00EC75B5" w:rsidP="00EC75B5">
                      <w:pPr>
                        <w:rPr>
                          <w:color w:val="FF0000"/>
                          <w:lang w:val="fr-CA"/>
                        </w:rPr>
                      </w:pPr>
                      <w:r>
                        <w:rPr>
                          <w:color w:val="FF0000"/>
                          <w:lang w:val="fr-CA"/>
                        </w:rPr>
                        <w:t>1</w:t>
                      </w:r>
                      <w:r w:rsidRPr="00303613">
                        <w:rPr>
                          <w:color w:val="FF0000"/>
                          <w:lang w:val="fr-CA"/>
                        </w:rPr>
                        <w:t>.</w:t>
                      </w:r>
                    </w:p>
                    <w:p w14:paraId="7C0E97B0" w14:textId="77777777" w:rsidR="00EC75B5" w:rsidRDefault="00EC75B5" w:rsidP="00EC75B5"/>
                  </w:txbxContent>
                </v:textbox>
              </v:shape>
            </w:pict>
          </mc:Fallback>
        </mc:AlternateContent>
      </w:r>
      <w:r w:rsidR="00686957">
        <w:rPr>
          <w:noProof/>
        </w:rPr>
        <mc:AlternateContent>
          <mc:Choice Requires="wps">
            <w:drawing>
              <wp:anchor distT="0" distB="0" distL="114300" distR="114300" simplePos="0" relativeHeight="251658291" behindDoc="0" locked="0" layoutInCell="1" allowOverlap="1" wp14:anchorId="4DC0827A" wp14:editId="30009E27">
                <wp:simplePos x="0" y="0"/>
                <wp:positionH relativeFrom="margin">
                  <wp:posOffset>514924</wp:posOffset>
                </wp:positionH>
                <wp:positionV relativeFrom="paragraph">
                  <wp:posOffset>5812688</wp:posOffset>
                </wp:positionV>
                <wp:extent cx="4712109" cy="2403495"/>
                <wp:effectExtent l="0" t="0" r="12700" b="15875"/>
                <wp:wrapNone/>
                <wp:docPr id="2078525811" name="Rectangle 37"/>
                <wp:cNvGraphicFramePr/>
                <a:graphic xmlns:a="http://schemas.openxmlformats.org/drawingml/2006/main">
                  <a:graphicData uri="http://schemas.microsoft.com/office/word/2010/wordprocessingShape">
                    <wps:wsp>
                      <wps:cNvSpPr/>
                      <wps:spPr>
                        <a:xfrm>
                          <a:off x="0" y="0"/>
                          <a:ext cx="4712109" cy="240349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40.55pt;margin-top:457.7pt;width:371.05pt;height:189.25pt;z-index:2516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B1515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">
                <w10:wrap anchorx="margin"/>
              </v:rect>
            </w:pict>
          </mc:Fallback>
        </mc:AlternateContent>
      </w:r>
      <w:r w:rsidR="00686957">
        <w:rPr>
          <w:noProof/>
        </w:rPr>
        <mc:AlternateContent>
          <mc:Choice Requires="wps">
            <w:drawing>
              <wp:anchor distT="0" distB="0" distL="114300" distR="114300" simplePos="0" relativeHeight="251658290" behindDoc="0" locked="0" layoutInCell="1" allowOverlap="1" wp14:anchorId="2A73696D" wp14:editId="2FE92EB9">
                <wp:simplePos x="0" y="0"/>
                <wp:positionH relativeFrom="margin">
                  <wp:posOffset>507140</wp:posOffset>
                </wp:positionH>
                <wp:positionV relativeFrom="paragraph">
                  <wp:posOffset>2981120</wp:posOffset>
                </wp:positionV>
                <wp:extent cx="4712109" cy="2403495"/>
                <wp:effectExtent l="0" t="0" r="12700" b="15875"/>
                <wp:wrapNone/>
                <wp:docPr id="643908522" name="Rectangle 37"/>
                <wp:cNvGraphicFramePr/>
                <a:graphic xmlns:a="http://schemas.openxmlformats.org/drawingml/2006/main">
                  <a:graphicData uri="http://schemas.microsoft.com/office/word/2010/wordprocessingShape">
                    <wps:wsp>
                      <wps:cNvSpPr/>
                      <wps:spPr>
                        <a:xfrm>
                          <a:off x="0" y="0"/>
                          <a:ext cx="4712109" cy="240349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9.95pt;margin-top:234.75pt;width:371.05pt;height:189.25pt;z-index:2516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C8E7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">
                <w10:wrap anchorx="margin"/>
              </v:rect>
            </w:pict>
          </mc:Fallback>
        </mc:AlternateContent>
      </w:r>
      <w:r w:rsidR="005D1A25">
        <w:rPr>
          <w:noProof/>
        </w:rPr>
        <mc:AlternateContent>
          <mc:Choice Requires="wps">
            <w:drawing>
              <wp:anchor distT="0" distB="0" distL="114300" distR="114300" simplePos="0" relativeHeight="251658289" behindDoc="0" locked="0" layoutInCell="1" allowOverlap="1" wp14:anchorId="4D5BE43A" wp14:editId="45ECB960">
                <wp:simplePos x="0" y="0"/>
                <wp:positionH relativeFrom="margin">
                  <wp:posOffset>507345</wp:posOffset>
                </wp:positionH>
                <wp:positionV relativeFrom="paragraph">
                  <wp:posOffset>120425</wp:posOffset>
                </wp:positionV>
                <wp:extent cx="4712109" cy="2403495"/>
                <wp:effectExtent l="0" t="0" r="12700" b="15875"/>
                <wp:wrapNone/>
                <wp:docPr id="151326053" name="Rectangle 37"/>
                <wp:cNvGraphicFramePr/>
                <a:graphic xmlns:a="http://schemas.openxmlformats.org/drawingml/2006/main">
                  <a:graphicData uri="http://schemas.microsoft.com/office/word/2010/wordprocessingShape">
                    <wps:wsp>
                      <wps:cNvSpPr/>
                      <wps:spPr>
                        <a:xfrm>
                          <a:off x="0" y="0"/>
                          <a:ext cx="4712109" cy="240349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9.95pt;margin-top:9.5pt;width:371.05pt;height:189.25pt;z-index:2516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4F2F1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">
                <w10:wrap anchorx="margin"/>
              </v:rect>
            </w:pict>
          </mc:Fallback>
        </mc:AlternateContent>
      </w:r>
      <w:r w:rsidR="002E79E7">
        <w:rPr>
          <w:noProof/>
        </w:rPr>
        <mc:AlternateContent>
          <mc:Choice Requires="wps">
            <w:drawing>
              <wp:anchor distT="0" distB="0" distL="114300" distR="114300" simplePos="0" relativeHeight="251658288" behindDoc="0" locked="0" layoutInCell="1" allowOverlap="1" wp14:anchorId="4DAF9280" wp14:editId="47A0B5C8">
                <wp:simplePos x="0" y="0"/>
                <wp:positionH relativeFrom="margin">
                  <wp:posOffset>94594</wp:posOffset>
                </wp:positionH>
                <wp:positionV relativeFrom="paragraph">
                  <wp:posOffset>1159654</wp:posOffset>
                </wp:positionV>
                <wp:extent cx="265451" cy="272846"/>
                <wp:effectExtent l="0" t="0" r="20320" b="13335"/>
                <wp:wrapNone/>
                <wp:docPr id="924147709" name="Rectangle 37"/>
                <wp:cNvGraphicFramePr/>
                <a:graphic xmlns:a="http://schemas.openxmlformats.org/drawingml/2006/main">
                  <a:graphicData uri="http://schemas.microsoft.com/office/word/2010/wordprocessingShape">
                    <wps:wsp>
                      <wps:cNvSpPr/>
                      <wps:spPr>
                        <a:xfrm>
                          <a:off x="0" y="0"/>
                          <a:ext cx="265451" cy="272846"/>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7.45pt;margin-top:91.3pt;width:20.9pt;height:21.5pt;z-index:2516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000D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">
                <w10:wrap anchorx="margin"/>
              </v:rect>
            </w:pict>
          </mc:Fallback>
        </mc:AlternateContent>
      </w:r>
      <w:r w:rsidR="002E79E7">
        <w:rPr>
          <w:noProof/>
        </w:rPr>
        <mc:AlternateContent>
          <mc:Choice Requires="wps">
            <w:drawing>
              <wp:anchor distT="0" distB="0" distL="114300" distR="114300" simplePos="0" relativeHeight="251658287" behindDoc="0" locked="0" layoutInCell="1" allowOverlap="1" wp14:anchorId="2520CBCC" wp14:editId="1C3D1E45">
                <wp:simplePos x="0" y="0"/>
                <wp:positionH relativeFrom="margin">
                  <wp:posOffset>5374312</wp:posOffset>
                </wp:positionH>
                <wp:positionV relativeFrom="paragraph">
                  <wp:posOffset>1174935</wp:posOffset>
                </wp:positionV>
                <wp:extent cx="265451" cy="272846"/>
                <wp:effectExtent l="0" t="0" r="20320" b="13335"/>
                <wp:wrapNone/>
                <wp:docPr id="287492613" name="Rectangle 37"/>
                <wp:cNvGraphicFramePr/>
                <a:graphic xmlns:a="http://schemas.openxmlformats.org/drawingml/2006/main">
                  <a:graphicData uri="http://schemas.microsoft.com/office/word/2010/wordprocessingShape">
                    <wps:wsp>
                      <wps:cNvSpPr/>
                      <wps:spPr>
                        <a:xfrm>
                          <a:off x="0" y="0"/>
                          <a:ext cx="265451" cy="272846"/>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423.15pt;margin-top:92.5pt;width:20.9pt;height:21.5pt;z-index:2516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1E753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">
                <w10:wrap anchorx="margin"/>
              </v:rect>
            </w:pict>
          </mc:Fallback>
        </mc:AlternateContent>
      </w:r>
      <w:r w:rsidR="003D05B1" w:rsidRPr="003D05B1">
        <w:rPr>
          <w:noProof/>
        </w:rPr>
        <w:drawing>
          <wp:inline distT="0" distB="0" distL="0" distR="0" wp14:anchorId="5150B6F9" wp14:editId="33FC185F">
            <wp:extent cx="5715000" cy="2705132"/>
            <wp:effectExtent l="0" t="0" r="0" b="0"/>
            <wp:docPr id="536455426" name="Image 1" descr="Une image contenant Électroména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55426" name="Image 1" descr="Une image contenant Électroménager&#10;&#10;Description générée automatiquement"/>
                    <pic:cNvPicPr/>
                  </pic:nvPicPr>
                  <pic:blipFill>
                    <a:blip r:embed="rId31"/>
                    <a:stretch>
                      <a:fillRect/>
                    </a:stretch>
                  </pic:blipFill>
                  <pic:spPr>
                    <a:xfrm>
                      <a:off x="0" y="0"/>
                      <a:ext cx="5718370" cy="2706727"/>
                    </a:xfrm>
                    <a:prstGeom prst="rect">
                      <a:avLst/>
                    </a:prstGeom>
                  </pic:spPr>
                </pic:pic>
              </a:graphicData>
            </a:graphic>
          </wp:inline>
        </w:drawing>
      </w:r>
      <w:r w:rsidR="003D05B1" w:rsidRPr="003D05B1">
        <w:t xml:space="preserve"> </w:t>
      </w:r>
      <w:r w:rsidR="00936FF3" w:rsidRPr="00936FF3">
        <w:rPr>
          <w:noProof/>
        </w:rPr>
        <w:drawing>
          <wp:inline distT="0" distB="0" distL="0" distR="0" wp14:anchorId="4279F920" wp14:editId="7503DA9D">
            <wp:extent cx="5722374" cy="2854631"/>
            <wp:effectExtent l="0" t="0" r="0" b="3175"/>
            <wp:docPr id="1496969356" name="Image 1" descr="Une image contenant ordinateur portable, ordinateur, Périphérique de sorti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9356" name="Image 1" descr="Une image contenant ordinateur portable, ordinateur, Périphérique de sortie, gadget&#10;&#10;Description générée automatiquement"/>
                    <pic:cNvPicPr/>
                  </pic:nvPicPr>
                  <pic:blipFill>
                    <a:blip r:embed="rId32"/>
                    <a:stretch>
                      <a:fillRect/>
                    </a:stretch>
                  </pic:blipFill>
                  <pic:spPr>
                    <a:xfrm>
                      <a:off x="0" y="0"/>
                      <a:ext cx="5728068" cy="2857471"/>
                    </a:xfrm>
                    <a:prstGeom prst="rect">
                      <a:avLst/>
                    </a:prstGeom>
                  </pic:spPr>
                </pic:pic>
              </a:graphicData>
            </a:graphic>
          </wp:inline>
        </w:drawing>
      </w:r>
      <w:r w:rsidR="00936FF3" w:rsidRPr="00936FF3">
        <w:t xml:space="preserve"> </w:t>
      </w:r>
      <w:r w:rsidR="00645619" w:rsidRPr="00645619">
        <w:rPr>
          <w:noProof/>
        </w:rPr>
        <w:drawing>
          <wp:inline distT="0" distB="0" distL="0" distR="0" wp14:anchorId="1CD0B10A" wp14:editId="4D5C06C5">
            <wp:extent cx="5716895" cy="2964425"/>
            <wp:effectExtent l="0" t="0" r="0" b="7620"/>
            <wp:docPr id="2592327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2773" name="Image 1"/>
                    <pic:cNvPicPr/>
                  </pic:nvPicPr>
                  <pic:blipFill>
                    <a:blip r:embed="rId33"/>
                    <a:stretch>
                      <a:fillRect/>
                    </a:stretch>
                  </pic:blipFill>
                  <pic:spPr>
                    <a:xfrm>
                      <a:off x="0" y="0"/>
                      <a:ext cx="5741696" cy="2977285"/>
                    </a:xfrm>
                    <a:prstGeom prst="rect">
                      <a:avLst/>
                    </a:prstGeom>
                  </pic:spPr>
                </pic:pic>
              </a:graphicData>
            </a:graphic>
          </wp:inline>
        </w:drawing>
      </w:r>
      <w:bookmarkEnd w:id="12"/>
      <w:r w:rsidR="00645619" w:rsidRPr="00645619">
        <w:t xml:space="preserve"> </w:t>
      </w:r>
      <w:r w:rsidR="004165B6">
        <w:br w:type="page"/>
      </w:r>
    </w:p>
    <w:p w14:paraId="6025EDDA" w14:textId="2E904E5E" w:rsidR="007542A3" w:rsidRDefault="00F92B4A" w:rsidP="00EB70B8">
      <w:pPr>
        <w:rPr>
          <w:rFonts w:asciiTheme="majorHAnsi" w:eastAsiaTheme="majorEastAsia" w:hAnsiTheme="majorHAnsi" w:cstheme="majorBidi"/>
          <w:color w:val="061F57" w:themeColor="text2" w:themeShade="BF"/>
          <w:kern w:val="28"/>
          <w:sz w:val="52"/>
          <w:szCs w:val="32"/>
        </w:rPr>
      </w:pPr>
      <w:r>
        <w:rPr>
          <w:noProof/>
        </w:rPr>
        <w:lastRenderedPageBreak/>
        <mc:AlternateContent>
          <mc:Choice Requires="wps">
            <w:drawing>
              <wp:anchor distT="0" distB="0" distL="114300" distR="114300" simplePos="0" relativeHeight="251658297" behindDoc="0" locked="0" layoutInCell="1" allowOverlap="1" wp14:anchorId="711B33DA" wp14:editId="1869D25C">
                <wp:simplePos x="0" y="0"/>
                <wp:positionH relativeFrom="margin">
                  <wp:align>left</wp:align>
                </wp:positionH>
                <wp:positionV relativeFrom="paragraph">
                  <wp:posOffset>-127601</wp:posOffset>
                </wp:positionV>
                <wp:extent cx="6248400" cy="3062036"/>
                <wp:effectExtent l="0" t="0" r="19050" b="24130"/>
                <wp:wrapNone/>
                <wp:docPr id="1286039047" name="Zone de texte 10"/>
                <wp:cNvGraphicFramePr/>
                <a:graphic xmlns:a="http://schemas.openxmlformats.org/drawingml/2006/main">
                  <a:graphicData uri="http://schemas.microsoft.com/office/word/2010/wordprocessingShape">
                    <wps:wsp>
                      <wps:cNvSpPr txBox="1"/>
                      <wps:spPr>
                        <a:xfrm>
                          <a:off x="0" y="0"/>
                          <a:ext cx="6248400" cy="3062036"/>
                        </a:xfrm>
                        <a:prstGeom prst="rect">
                          <a:avLst/>
                        </a:prstGeom>
                        <a:solidFill>
                          <a:srgbClr val="FFFFFF"/>
                        </a:solidFill>
                        <a:ln w="6350">
                          <a:solidFill>
                            <a:prstClr val="black"/>
                          </a:solidFill>
                        </a:ln>
                      </wps:spPr>
                      <wps:txbx>
                        <w:txbxContent>
                          <w:p w14:paraId="4B7F53ED" w14:textId="00C13682" w:rsidR="00F92B4A" w:rsidRPr="00A453BA" w:rsidRDefault="00F92B4A" w:rsidP="00A453BA">
                            <w:pPr>
                              <w:pStyle w:val="ListParagraph"/>
                              <w:numPr>
                                <w:ilvl w:val="0"/>
                                <w:numId w:val="8"/>
                              </w:numPr>
                              <w:rPr>
                                <w:lang w:val="fr-CA"/>
                              </w:rPr>
                            </w:pPr>
                            <w:r w:rsidRPr="00A453BA">
                              <w:rPr>
                                <w:lang w:val="fr-CA"/>
                              </w:rPr>
                              <w:t>Bouton « </w:t>
                            </w:r>
                            <w:r w:rsidR="006D6D68">
                              <w:rPr>
                                <w:lang w:val="fr-CA"/>
                              </w:rPr>
                              <w:t>Précédent</w:t>
                            </w:r>
                            <w:r w:rsidR="006D6D68" w:rsidRPr="00A453BA">
                              <w:rPr>
                                <w:lang w:val="fr-CA"/>
                              </w:rPr>
                              <w:t xml:space="preserve"> »</w:t>
                            </w:r>
                          </w:p>
                          <w:p w14:paraId="6EC37D41" w14:textId="498F69A7" w:rsidR="00F92B4A" w:rsidRDefault="00F92B4A" w:rsidP="00F92B4A">
                            <w:pPr>
                              <w:pStyle w:val="ListParagraph"/>
                              <w:rPr>
                                <w:b w:val="0"/>
                                <w:bCs/>
                                <w:sz w:val="24"/>
                                <w:szCs w:val="20"/>
                                <w:lang w:val="fr-CA"/>
                              </w:rPr>
                            </w:pPr>
                            <w:r>
                              <w:rPr>
                                <w:b w:val="0"/>
                                <w:bCs/>
                                <w:sz w:val="24"/>
                                <w:szCs w:val="20"/>
                                <w:lang w:val="fr-CA"/>
                              </w:rPr>
                              <w:t>Ce bouton permet d</w:t>
                            </w:r>
                            <w:r w:rsidR="0089760D">
                              <w:rPr>
                                <w:b w:val="0"/>
                                <w:bCs/>
                                <w:sz w:val="24"/>
                                <w:szCs w:val="20"/>
                                <w:lang w:val="fr-CA"/>
                              </w:rPr>
                              <w:t>’afficher l’affiche précéd</w:t>
                            </w:r>
                            <w:r w:rsidR="00A122AE">
                              <w:rPr>
                                <w:b w:val="0"/>
                                <w:bCs/>
                                <w:sz w:val="24"/>
                                <w:szCs w:val="20"/>
                                <w:lang w:val="fr-CA"/>
                              </w:rPr>
                              <w:t>a</w:t>
                            </w:r>
                            <w:r w:rsidR="0089760D">
                              <w:rPr>
                                <w:b w:val="0"/>
                                <w:bCs/>
                                <w:sz w:val="24"/>
                                <w:szCs w:val="20"/>
                                <w:lang w:val="fr-CA"/>
                              </w:rPr>
                              <w:t>nt celle actuelle</w:t>
                            </w:r>
                            <w:r w:rsidR="00A122AE">
                              <w:rPr>
                                <w:b w:val="0"/>
                                <w:bCs/>
                                <w:sz w:val="24"/>
                                <w:szCs w:val="20"/>
                                <w:lang w:val="fr-CA"/>
                              </w:rPr>
                              <w:t>.</w:t>
                            </w:r>
                          </w:p>
                          <w:p w14:paraId="5CA91A27" w14:textId="72B92166" w:rsidR="00F92B4A" w:rsidRPr="00A453BA" w:rsidRDefault="00F92B4A" w:rsidP="00A453BA">
                            <w:pPr>
                              <w:pStyle w:val="ListParagraph"/>
                              <w:numPr>
                                <w:ilvl w:val="0"/>
                                <w:numId w:val="8"/>
                              </w:numPr>
                              <w:rPr>
                                <w:lang w:val="fr-CA"/>
                              </w:rPr>
                            </w:pPr>
                            <w:r w:rsidRPr="00A453BA">
                              <w:rPr>
                                <w:lang w:val="fr-CA"/>
                              </w:rPr>
                              <w:t>Bouton « </w:t>
                            </w:r>
                            <w:r w:rsidR="006D6D68">
                              <w:rPr>
                                <w:lang w:val="fr-CA"/>
                              </w:rPr>
                              <w:t>Suivant</w:t>
                            </w:r>
                            <w:r w:rsidRPr="00A453BA">
                              <w:rPr>
                                <w:lang w:val="fr-CA"/>
                              </w:rPr>
                              <w:t xml:space="preserve"> »</w:t>
                            </w:r>
                          </w:p>
                          <w:p w14:paraId="5E5D279A" w14:textId="783C61CA" w:rsidR="00F92B4A" w:rsidRPr="00A122AE" w:rsidRDefault="00F92B4A" w:rsidP="00A122AE">
                            <w:pPr>
                              <w:pStyle w:val="ListParagraph"/>
                              <w:rPr>
                                <w:b w:val="0"/>
                                <w:bCs/>
                                <w:sz w:val="24"/>
                                <w:szCs w:val="20"/>
                                <w:lang w:val="fr-CA"/>
                              </w:rPr>
                            </w:pPr>
                            <w:r>
                              <w:rPr>
                                <w:b w:val="0"/>
                                <w:bCs/>
                                <w:sz w:val="24"/>
                                <w:szCs w:val="20"/>
                                <w:lang w:val="fr-CA"/>
                              </w:rPr>
                              <w:t xml:space="preserve">Ce bouton permet </w:t>
                            </w:r>
                            <w:r w:rsidR="00A122AE">
                              <w:rPr>
                                <w:b w:val="0"/>
                                <w:bCs/>
                                <w:sz w:val="24"/>
                                <w:szCs w:val="20"/>
                                <w:lang w:val="fr-CA"/>
                              </w:rPr>
                              <w:t>d’afficher l’affiche suivant celle actuelle.</w:t>
                            </w:r>
                          </w:p>
                          <w:p w14:paraId="36C52C31" w14:textId="6344A50E" w:rsidR="00F92B4A" w:rsidRDefault="00B76FF7" w:rsidP="00A453BA">
                            <w:pPr>
                              <w:pStyle w:val="ListParagraph"/>
                              <w:numPr>
                                <w:ilvl w:val="0"/>
                                <w:numId w:val="8"/>
                              </w:numPr>
                              <w:rPr>
                                <w:lang w:val="fr-CA"/>
                              </w:rPr>
                            </w:pPr>
                            <w:r>
                              <w:rPr>
                                <w:lang w:val="fr-CA"/>
                              </w:rPr>
                              <w:t xml:space="preserve">Affiche </w:t>
                            </w:r>
                            <w:r w:rsidR="00A42737">
                              <w:rPr>
                                <w:lang w:val="fr-CA"/>
                              </w:rPr>
                              <w:t>pour les produits Samsung</w:t>
                            </w:r>
                          </w:p>
                          <w:p w14:paraId="453D2732" w14:textId="14CDA82C" w:rsidR="00F92B4A" w:rsidRDefault="008F5420" w:rsidP="00F92B4A">
                            <w:pPr>
                              <w:pStyle w:val="ListParagraph"/>
                              <w:rPr>
                                <w:b w:val="0"/>
                                <w:bCs/>
                                <w:sz w:val="24"/>
                                <w:szCs w:val="20"/>
                                <w:lang w:val="fr-CA"/>
                              </w:rPr>
                            </w:pPr>
                            <w:r>
                              <w:rPr>
                                <w:b w:val="0"/>
                                <w:bCs/>
                                <w:sz w:val="24"/>
                                <w:szCs w:val="20"/>
                                <w:lang w:val="fr-CA"/>
                              </w:rPr>
                              <w:t xml:space="preserve">Lorsque l’utilisateur </w:t>
                            </w:r>
                            <w:r w:rsidR="00CA70FD">
                              <w:rPr>
                                <w:b w:val="0"/>
                                <w:bCs/>
                                <w:sz w:val="24"/>
                                <w:szCs w:val="20"/>
                                <w:lang w:val="fr-CA"/>
                              </w:rPr>
                              <w:t xml:space="preserve">clique sur cette affiche, cela </w:t>
                            </w:r>
                            <w:r w:rsidR="005975BA">
                              <w:rPr>
                                <w:b w:val="0"/>
                                <w:bCs/>
                                <w:sz w:val="24"/>
                                <w:szCs w:val="20"/>
                                <w:lang w:val="fr-CA"/>
                              </w:rPr>
                              <w:t>le redirige</w:t>
                            </w:r>
                            <w:r w:rsidR="00987F75">
                              <w:rPr>
                                <w:b w:val="0"/>
                                <w:bCs/>
                                <w:sz w:val="24"/>
                                <w:szCs w:val="20"/>
                                <w:lang w:val="fr-CA"/>
                              </w:rPr>
                              <w:t xml:space="preserve"> vers une page avec les</w:t>
                            </w:r>
                            <w:r w:rsidR="009817B5">
                              <w:rPr>
                                <w:b w:val="0"/>
                                <w:bCs/>
                                <w:sz w:val="24"/>
                                <w:szCs w:val="20"/>
                                <w:lang w:val="fr-CA"/>
                              </w:rPr>
                              <w:t xml:space="preserve"> </w:t>
                            </w:r>
                            <w:r w:rsidR="005F2ADE">
                              <w:rPr>
                                <w:b w:val="0"/>
                                <w:bCs/>
                                <w:sz w:val="24"/>
                                <w:szCs w:val="20"/>
                                <w:lang w:val="fr-CA"/>
                              </w:rPr>
                              <w:t>produits Samsung</w:t>
                            </w:r>
                            <w:r w:rsidR="00554D21">
                              <w:rPr>
                                <w:b w:val="0"/>
                                <w:bCs/>
                                <w:sz w:val="24"/>
                                <w:szCs w:val="20"/>
                                <w:lang w:val="fr-CA"/>
                              </w:rPr>
                              <w:t xml:space="preserve"> du catalogue</w:t>
                            </w:r>
                            <w:r w:rsidR="00D610F6">
                              <w:rPr>
                                <w:b w:val="0"/>
                                <w:bCs/>
                                <w:sz w:val="24"/>
                                <w:szCs w:val="20"/>
                                <w:lang w:val="fr-CA"/>
                              </w:rPr>
                              <w:t xml:space="preserve"> </w:t>
                            </w:r>
                            <w:r w:rsidR="00554D21">
                              <w:rPr>
                                <w:b w:val="0"/>
                                <w:bCs/>
                                <w:sz w:val="24"/>
                                <w:szCs w:val="20"/>
                                <w:lang w:val="fr-CA"/>
                              </w:rPr>
                              <w:t>affiché.</w:t>
                            </w:r>
                            <w:r w:rsidR="00EF1BB6">
                              <w:rPr>
                                <w:b w:val="0"/>
                                <w:bCs/>
                                <w:sz w:val="24"/>
                                <w:szCs w:val="20"/>
                                <w:lang w:val="fr-CA"/>
                              </w:rPr>
                              <w:t xml:space="preserve"> </w:t>
                            </w:r>
                          </w:p>
                          <w:p w14:paraId="48FA5F19" w14:textId="27223444" w:rsidR="004B1066" w:rsidRDefault="007B7852" w:rsidP="004B1066">
                            <w:pPr>
                              <w:pStyle w:val="ListParagraph"/>
                              <w:numPr>
                                <w:ilvl w:val="0"/>
                                <w:numId w:val="8"/>
                              </w:numPr>
                              <w:rPr>
                                <w:lang w:val="fr-CA"/>
                              </w:rPr>
                            </w:pPr>
                            <w:r>
                              <w:rPr>
                                <w:lang w:val="fr-CA"/>
                              </w:rPr>
                              <w:t>Affiche pour les ordinateurs portables</w:t>
                            </w:r>
                          </w:p>
                          <w:p w14:paraId="0F8578C9" w14:textId="1CFB1842" w:rsidR="0036460B" w:rsidRPr="0036460B" w:rsidRDefault="0036460B" w:rsidP="0036460B">
                            <w:pPr>
                              <w:ind w:left="720"/>
                              <w:rPr>
                                <w:sz w:val="24"/>
                                <w:szCs w:val="20"/>
                                <w:lang w:val="fr-CA"/>
                              </w:rPr>
                            </w:pPr>
                            <w:r>
                              <w:rPr>
                                <w:b w:val="0"/>
                                <w:bCs/>
                                <w:sz w:val="24"/>
                                <w:szCs w:val="20"/>
                                <w:lang w:val="fr-CA"/>
                              </w:rPr>
                              <w:t>Lorsque l’utilisateur clique sur cette affiche, cela le redirige vers une page avec les ordinateurs portables du catalogue affiché.</w:t>
                            </w:r>
                          </w:p>
                          <w:p w14:paraId="14981528" w14:textId="251ACC29" w:rsidR="00B76FF7" w:rsidRPr="004B1066" w:rsidRDefault="007B7852" w:rsidP="004B1066">
                            <w:pPr>
                              <w:pStyle w:val="ListParagraph"/>
                              <w:numPr>
                                <w:ilvl w:val="0"/>
                                <w:numId w:val="8"/>
                              </w:numPr>
                              <w:rPr>
                                <w:lang w:val="fr-CA"/>
                              </w:rPr>
                            </w:pPr>
                            <w:r>
                              <w:rPr>
                                <w:lang w:val="fr-CA"/>
                              </w:rPr>
                              <w:t xml:space="preserve">Affiche pour les produits </w:t>
                            </w:r>
                            <w:bookmarkStart w:id="13" w:name="_Hlk167209395"/>
                            <w:r w:rsidR="006D6D68">
                              <w:rPr>
                                <w:lang w:val="fr-CA"/>
                              </w:rPr>
                              <w:t>A</w:t>
                            </w:r>
                            <w:r>
                              <w:rPr>
                                <w:lang w:val="fr-CA"/>
                              </w:rPr>
                              <w:t>pple</w:t>
                            </w:r>
                            <w:bookmarkEnd w:id="13"/>
                          </w:p>
                          <w:p w14:paraId="75ED9C32" w14:textId="69604498" w:rsidR="004B1066" w:rsidRPr="00AB5B77" w:rsidRDefault="0036460B" w:rsidP="00F92B4A">
                            <w:pPr>
                              <w:pStyle w:val="ListParagraph"/>
                              <w:rPr>
                                <w:b w:val="0"/>
                                <w:bCs/>
                                <w:sz w:val="24"/>
                                <w:szCs w:val="20"/>
                                <w:lang w:val="fr-CA"/>
                              </w:rPr>
                            </w:pPr>
                            <w:r>
                              <w:rPr>
                                <w:b w:val="0"/>
                                <w:bCs/>
                                <w:sz w:val="24"/>
                                <w:szCs w:val="20"/>
                                <w:lang w:val="fr-CA"/>
                              </w:rPr>
                              <w:t xml:space="preserve">Lorsque l’utilisateur clique sur cette affiche, cela le redirige vers une page avec les produits </w:t>
                            </w:r>
                            <w:r w:rsidRPr="0036460B">
                              <w:rPr>
                                <w:b w:val="0"/>
                                <w:bCs/>
                                <w:sz w:val="24"/>
                                <w:szCs w:val="20"/>
                                <w:lang w:val="fr-CA"/>
                              </w:rPr>
                              <w:t xml:space="preserve">Apple </w:t>
                            </w:r>
                            <w:r>
                              <w:rPr>
                                <w:b w:val="0"/>
                                <w:bCs/>
                                <w:sz w:val="24"/>
                                <w:szCs w:val="20"/>
                                <w:lang w:val="fr-CA"/>
                              </w:rPr>
                              <w:t>du catalogue affiché.</w:t>
                            </w:r>
                          </w:p>
                          <w:p w14:paraId="5615895F" w14:textId="77777777" w:rsidR="00F92B4A" w:rsidRPr="004132E6" w:rsidRDefault="00F92B4A" w:rsidP="00F92B4A">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B33DA" id="_x0000_s1048" type="#_x0000_t202" style="position:absolute;margin-left:0;margin-top:-10.05pt;width:492pt;height:241.1pt;z-index:25165829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" strokeweight=".5pt">
                <v:textbox>
                  <w:txbxContent>
                    <w:p w14:paraId="4B7F53ED" w14:textId="00C13682" w:rsidR="00F92B4A" w:rsidRPr="00A453BA" w:rsidRDefault="00F92B4A" w:rsidP="00A453BA">
                      <w:pPr>
                        <w:pStyle w:val="ListParagraph"/>
                        <w:numPr>
                          <w:ilvl w:val="0"/>
                          <w:numId w:val="8"/>
                        </w:numPr>
                        <w:rPr>
                          <w:lang w:val="fr-CA"/>
                        </w:rPr>
                      </w:pPr>
                      <w:r w:rsidRPr="00A453BA">
                        <w:rPr>
                          <w:lang w:val="fr-CA"/>
                        </w:rPr>
                        <w:t>Bouton « </w:t>
                      </w:r>
                      <w:r w:rsidR="006D6D68">
                        <w:rPr>
                          <w:lang w:val="fr-CA"/>
                        </w:rPr>
                        <w:t>Précédent</w:t>
                      </w:r>
                      <w:r w:rsidR="006D6D68" w:rsidRPr="00A453BA">
                        <w:rPr>
                          <w:lang w:val="fr-CA"/>
                        </w:rPr>
                        <w:t xml:space="preserve"> »</w:t>
                      </w:r>
                    </w:p>
                    <w:p w14:paraId="6EC37D41" w14:textId="498F69A7" w:rsidR="00F92B4A" w:rsidRDefault="00F92B4A" w:rsidP="00F92B4A">
                      <w:pPr>
                        <w:pStyle w:val="ListParagraph"/>
                        <w:rPr>
                          <w:b w:val="0"/>
                          <w:bCs/>
                          <w:sz w:val="24"/>
                          <w:szCs w:val="20"/>
                          <w:lang w:val="fr-CA"/>
                        </w:rPr>
                      </w:pPr>
                      <w:r>
                        <w:rPr>
                          <w:b w:val="0"/>
                          <w:bCs/>
                          <w:sz w:val="24"/>
                          <w:szCs w:val="20"/>
                          <w:lang w:val="fr-CA"/>
                        </w:rPr>
                        <w:t>Ce bouton permet d</w:t>
                      </w:r>
                      <w:r w:rsidR="0089760D">
                        <w:rPr>
                          <w:b w:val="0"/>
                          <w:bCs/>
                          <w:sz w:val="24"/>
                          <w:szCs w:val="20"/>
                          <w:lang w:val="fr-CA"/>
                        </w:rPr>
                        <w:t>’afficher l’affiche précéd</w:t>
                      </w:r>
                      <w:r w:rsidR="00A122AE">
                        <w:rPr>
                          <w:b w:val="0"/>
                          <w:bCs/>
                          <w:sz w:val="24"/>
                          <w:szCs w:val="20"/>
                          <w:lang w:val="fr-CA"/>
                        </w:rPr>
                        <w:t>a</w:t>
                      </w:r>
                      <w:r w:rsidR="0089760D">
                        <w:rPr>
                          <w:b w:val="0"/>
                          <w:bCs/>
                          <w:sz w:val="24"/>
                          <w:szCs w:val="20"/>
                          <w:lang w:val="fr-CA"/>
                        </w:rPr>
                        <w:t>nt celle actuelle</w:t>
                      </w:r>
                      <w:r w:rsidR="00A122AE">
                        <w:rPr>
                          <w:b w:val="0"/>
                          <w:bCs/>
                          <w:sz w:val="24"/>
                          <w:szCs w:val="20"/>
                          <w:lang w:val="fr-CA"/>
                        </w:rPr>
                        <w:t>.</w:t>
                      </w:r>
                    </w:p>
                    <w:p w14:paraId="5CA91A27" w14:textId="72B92166" w:rsidR="00F92B4A" w:rsidRPr="00A453BA" w:rsidRDefault="00F92B4A" w:rsidP="00A453BA">
                      <w:pPr>
                        <w:pStyle w:val="ListParagraph"/>
                        <w:numPr>
                          <w:ilvl w:val="0"/>
                          <w:numId w:val="8"/>
                        </w:numPr>
                        <w:rPr>
                          <w:lang w:val="fr-CA"/>
                        </w:rPr>
                      </w:pPr>
                      <w:r w:rsidRPr="00A453BA">
                        <w:rPr>
                          <w:lang w:val="fr-CA"/>
                        </w:rPr>
                        <w:t>Bouton « </w:t>
                      </w:r>
                      <w:r w:rsidR="006D6D68">
                        <w:rPr>
                          <w:lang w:val="fr-CA"/>
                        </w:rPr>
                        <w:t>Suivant</w:t>
                      </w:r>
                      <w:r w:rsidRPr="00A453BA">
                        <w:rPr>
                          <w:lang w:val="fr-CA"/>
                        </w:rPr>
                        <w:t xml:space="preserve"> »</w:t>
                      </w:r>
                    </w:p>
                    <w:p w14:paraId="5E5D279A" w14:textId="783C61CA" w:rsidR="00F92B4A" w:rsidRPr="00A122AE" w:rsidRDefault="00F92B4A" w:rsidP="00A122AE">
                      <w:pPr>
                        <w:pStyle w:val="ListParagraph"/>
                        <w:rPr>
                          <w:b w:val="0"/>
                          <w:bCs/>
                          <w:sz w:val="24"/>
                          <w:szCs w:val="20"/>
                          <w:lang w:val="fr-CA"/>
                        </w:rPr>
                      </w:pPr>
                      <w:r>
                        <w:rPr>
                          <w:b w:val="0"/>
                          <w:bCs/>
                          <w:sz w:val="24"/>
                          <w:szCs w:val="20"/>
                          <w:lang w:val="fr-CA"/>
                        </w:rPr>
                        <w:t xml:space="preserve">Ce bouton permet </w:t>
                      </w:r>
                      <w:r w:rsidR="00A122AE">
                        <w:rPr>
                          <w:b w:val="0"/>
                          <w:bCs/>
                          <w:sz w:val="24"/>
                          <w:szCs w:val="20"/>
                          <w:lang w:val="fr-CA"/>
                        </w:rPr>
                        <w:t>d’afficher l’affiche suivant celle actuelle.</w:t>
                      </w:r>
                    </w:p>
                    <w:p w14:paraId="36C52C31" w14:textId="6344A50E" w:rsidR="00F92B4A" w:rsidRDefault="00B76FF7" w:rsidP="00A453BA">
                      <w:pPr>
                        <w:pStyle w:val="ListParagraph"/>
                        <w:numPr>
                          <w:ilvl w:val="0"/>
                          <w:numId w:val="8"/>
                        </w:numPr>
                        <w:rPr>
                          <w:lang w:val="fr-CA"/>
                        </w:rPr>
                      </w:pPr>
                      <w:r>
                        <w:rPr>
                          <w:lang w:val="fr-CA"/>
                        </w:rPr>
                        <w:t xml:space="preserve">Affiche </w:t>
                      </w:r>
                      <w:r w:rsidR="00A42737">
                        <w:rPr>
                          <w:lang w:val="fr-CA"/>
                        </w:rPr>
                        <w:t>pour les produits Samsung</w:t>
                      </w:r>
                    </w:p>
                    <w:p w14:paraId="453D2732" w14:textId="14CDA82C" w:rsidR="00F92B4A" w:rsidRDefault="008F5420" w:rsidP="00F92B4A">
                      <w:pPr>
                        <w:pStyle w:val="ListParagraph"/>
                        <w:rPr>
                          <w:b w:val="0"/>
                          <w:bCs/>
                          <w:sz w:val="24"/>
                          <w:szCs w:val="20"/>
                          <w:lang w:val="fr-CA"/>
                        </w:rPr>
                      </w:pPr>
                      <w:r>
                        <w:rPr>
                          <w:b w:val="0"/>
                          <w:bCs/>
                          <w:sz w:val="24"/>
                          <w:szCs w:val="20"/>
                          <w:lang w:val="fr-CA"/>
                        </w:rPr>
                        <w:t xml:space="preserve">Lorsque l’utilisateur </w:t>
                      </w:r>
                      <w:r w:rsidR="00CA70FD">
                        <w:rPr>
                          <w:b w:val="0"/>
                          <w:bCs/>
                          <w:sz w:val="24"/>
                          <w:szCs w:val="20"/>
                          <w:lang w:val="fr-CA"/>
                        </w:rPr>
                        <w:t xml:space="preserve">clique sur cette affiche, cela </w:t>
                      </w:r>
                      <w:r w:rsidR="005975BA">
                        <w:rPr>
                          <w:b w:val="0"/>
                          <w:bCs/>
                          <w:sz w:val="24"/>
                          <w:szCs w:val="20"/>
                          <w:lang w:val="fr-CA"/>
                        </w:rPr>
                        <w:t>le redirige</w:t>
                      </w:r>
                      <w:r w:rsidR="00987F75">
                        <w:rPr>
                          <w:b w:val="0"/>
                          <w:bCs/>
                          <w:sz w:val="24"/>
                          <w:szCs w:val="20"/>
                          <w:lang w:val="fr-CA"/>
                        </w:rPr>
                        <w:t xml:space="preserve"> vers une page avec les</w:t>
                      </w:r>
                      <w:r w:rsidR="009817B5">
                        <w:rPr>
                          <w:b w:val="0"/>
                          <w:bCs/>
                          <w:sz w:val="24"/>
                          <w:szCs w:val="20"/>
                          <w:lang w:val="fr-CA"/>
                        </w:rPr>
                        <w:t xml:space="preserve"> </w:t>
                      </w:r>
                      <w:r w:rsidR="005F2ADE">
                        <w:rPr>
                          <w:b w:val="0"/>
                          <w:bCs/>
                          <w:sz w:val="24"/>
                          <w:szCs w:val="20"/>
                          <w:lang w:val="fr-CA"/>
                        </w:rPr>
                        <w:t>produits Samsung</w:t>
                      </w:r>
                      <w:r w:rsidR="00554D21">
                        <w:rPr>
                          <w:b w:val="0"/>
                          <w:bCs/>
                          <w:sz w:val="24"/>
                          <w:szCs w:val="20"/>
                          <w:lang w:val="fr-CA"/>
                        </w:rPr>
                        <w:t xml:space="preserve"> du catalogue</w:t>
                      </w:r>
                      <w:r w:rsidR="00D610F6">
                        <w:rPr>
                          <w:b w:val="0"/>
                          <w:bCs/>
                          <w:sz w:val="24"/>
                          <w:szCs w:val="20"/>
                          <w:lang w:val="fr-CA"/>
                        </w:rPr>
                        <w:t xml:space="preserve"> </w:t>
                      </w:r>
                      <w:r w:rsidR="00554D21">
                        <w:rPr>
                          <w:b w:val="0"/>
                          <w:bCs/>
                          <w:sz w:val="24"/>
                          <w:szCs w:val="20"/>
                          <w:lang w:val="fr-CA"/>
                        </w:rPr>
                        <w:t>affiché.</w:t>
                      </w:r>
                      <w:r w:rsidR="00EF1BB6">
                        <w:rPr>
                          <w:b w:val="0"/>
                          <w:bCs/>
                          <w:sz w:val="24"/>
                          <w:szCs w:val="20"/>
                          <w:lang w:val="fr-CA"/>
                        </w:rPr>
                        <w:t xml:space="preserve"> </w:t>
                      </w:r>
                    </w:p>
                    <w:p w14:paraId="48FA5F19" w14:textId="27223444" w:rsidR="004B1066" w:rsidRDefault="007B7852" w:rsidP="004B1066">
                      <w:pPr>
                        <w:pStyle w:val="ListParagraph"/>
                        <w:numPr>
                          <w:ilvl w:val="0"/>
                          <w:numId w:val="8"/>
                        </w:numPr>
                        <w:rPr>
                          <w:lang w:val="fr-CA"/>
                        </w:rPr>
                      </w:pPr>
                      <w:r>
                        <w:rPr>
                          <w:lang w:val="fr-CA"/>
                        </w:rPr>
                        <w:t>Affiche pour les ordinateurs portables</w:t>
                      </w:r>
                    </w:p>
                    <w:p w14:paraId="0F8578C9" w14:textId="1CFB1842" w:rsidR="0036460B" w:rsidRPr="0036460B" w:rsidRDefault="0036460B" w:rsidP="0036460B">
                      <w:pPr>
                        <w:ind w:left="720"/>
                        <w:rPr>
                          <w:sz w:val="24"/>
                          <w:szCs w:val="20"/>
                          <w:lang w:val="fr-CA"/>
                        </w:rPr>
                      </w:pPr>
                      <w:r>
                        <w:rPr>
                          <w:b w:val="0"/>
                          <w:bCs/>
                          <w:sz w:val="24"/>
                          <w:szCs w:val="20"/>
                          <w:lang w:val="fr-CA"/>
                        </w:rPr>
                        <w:t>Lorsque l’utilisateur clique sur cette affiche, cela le redirige vers une page avec les ordinateurs portables du catalogue affiché.</w:t>
                      </w:r>
                    </w:p>
                    <w:p w14:paraId="14981528" w14:textId="251ACC29" w:rsidR="00B76FF7" w:rsidRPr="004B1066" w:rsidRDefault="007B7852" w:rsidP="004B1066">
                      <w:pPr>
                        <w:pStyle w:val="ListParagraph"/>
                        <w:numPr>
                          <w:ilvl w:val="0"/>
                          <w:numId w:val="8"/>
                        </w:numPr>
                        <w:rPr>
                          <w:lang w:val="fr-CA"/>
                        </w:rPr>
                      </w:pPr>
                      <w:r>
                        <w:rPr>
                          <w:lang w:val="fr-CA"/>
                        </w:rPr>
                        <w:t xml:space="preserve">Affiche pour les produits </w:t>
                      </w:r>
                      <w:bookmarkStart w:id="14" w:name="_Hlk167209395"/>
                      <w:r w:rsidR="006D6D68">
                        <w:rPr>
                          <w:lang w:val="fr-CA"/>
                        </w:rPr>
                        <w:t>A</w:t>
                      </w:r>
                      <w:r>
                        <w:rPr>
                          <w:lang w:val="fr-CA"/>
                        </w:rPr>
                        <w:t>pple</w:t>
                      </w:r>
                      <w:bookmarkEnd w:id="14"/>
                    </w:p>
                    <w:p w14:paraId="75ED9C32" w14:textId="69604498" w:rsidR="004B1066" w:rsidRPr="00AB5B77" w:rsidRDefault="0036460B" w:rsidP="00F92B4A">
                      <w:pPr>
                        <w:pStyle w:val="ListParagraph"/>
                        <w:rPr>
                          <w:b w:val="0"/>
                          <w:bCs/>
                          <w:sz w:val="24"/>
                          <w:szCs w:val="20"/>
                          <w:lang w:val="fr-CA"/>
                        </w:rPr>
                      </w:pPr>
                      <w:r>
                        <w:rPr>
                          <w:b w:val="0"/>
                          <w:bCs/>
                          <w:sz w:val="24"/>
                          <w:szCs w:val="20"/>
                          <w:lang w:val="fr-CA"/>
                        </w:rPr>
                        <w:t xml:space="preserve">Lorsque l’utilisateur clique sur cette affiche, cela le redirige vers une page avec les produits </w:t>
                      </w:r>
                      <w:r w:rsidRPr="0036460B">
                        <w:rPr>
                          <w:b w:val="0"/>
                          <w:bCs/>
                          <w:sz w:val="24"/>
                          <w:szCs w:val="20"/>
                          <w:lang w:val="fr-CA"/>
                        </w:rPr>
                        <w:t xml:space="preserve">Apple </w:t>
                      </w:r>
                      <w:r>
                        <w:rPr>
                          <w:b w:val="0"/>
                          <w:bCs/>
                          <w:sz w:val="24"/>
                          <w:szCs w:val="20"/>
                          <w:lang w:val="fr-CA"/>
                        </w:rPr>
                        <w:t>du catalogue affiché.</w:t>
                      </w:r>
                    </w:p>
                    <w:p w14:paraId="5615895F" w14:textId="77777777" w:rsidR="00F92B4A" w:rsidRPr="004132E6" w:rsidRDefault="00F92B4A" w:rsidP="00F92B4A">
                      <w:pPr>
                        <w:pStyle w:val="ListParagraph"/>
                        <w:rPr>
                          <w:b w:val="0"/>
                          <w:bCs/>
                          <w:sz w:val="24"/>
                          <w:szCs w:val="20"/>
                          <w:lang w:val="fr-CA"/>
                        </w:rPr>
                      </w:pPr>
                    </w:p>
                  </w:txbxContent>
                </v:textbox>
                <w10:wrap anchorx="margin"/>
              </v:shape>
            </w:pict>
          </mc:Fallback>
        </mc:AlternateContent>
      </w:r>
    </w:p>
    <w:p w14:paraId="5C41ED7B" w14:textId="28EF520F" w:rsidR="004165B6" w:rsidRDefault="004165B6" w:rsidP="00EB70B8">
      <w:pPr>
        <w:rPr>
          <w:rFonts w:asciiTheme="majorHAnsi" w:eastAsiaTheme="majorEastAsia" w:hAnsiTheme="majorHAnsi" w:cstheme="majorBidi"/>
          <w:color w:val="061F57" w:themeColor="text2" w:themeShade="BF"/>
          <w:kern w:val="28"/>
          <w:sz w:val="52"/>
          <w:szCs w:val="32"/>
        </w:rPr>
      </w:pPr>
    </w:p>
    <w:p w14:paraId="01F71019" w14:textId="77777777" w:rsidR="006F4E01" w:rsidRDefault="006F4E01" w:rsidP="00EB70B8">
      <w:pPr>
        <w:rPr>
          <w:rFonts w:asciiTheme="majorHAnsi" w:eastAsiaTheme="majorEastAsia" w:hAnsiTheme="majorHAnsi" w:cstheme="majorBidi"/>
          <w:color w:val="061F57" w:themeColor="text2" w:themeShade="BF"/>
          <w:kern w:val="28"/>
          <w:sz w:val="52"/>
          <w:szCs w:val="32"/>
        </w:rPr>
      </w:pPr>
    </w:p>
    <w:p w14:paraId="452EDE77" w14:textId="77777777" w:rsidR="006F4E01" w:rsidRDefault="006F4E01" w:rsidP="00EB70B8">
      <w:pPr>
        <w:rPr>
          <w:rFonts w:asciiTheme="majorHAnsi" w:eastAsiaTheme="majorEastAsia" w:hAnsiTheme="majorHAnsi" w:cstheme="majorBidi"/>
          <w:color w:val="061F57" w:themeColor="text2" w:themeShade="BF"/>
          <w:kern w:val="28"/>
          <w:sz w:val="52"/>
          <w:szCs w:val="32"/>
        </w:rPr>
      </w:pPr>
    </w:p>
    <w:p w14:paraId="110F6325" w14:textId="77777777" w:rsidR="006F4E01" w:rsidRDefault="006F4E01" w:rsidP="00EB70B8">
      <w:pPr>
        <w:rPr>
          <w:rFonts w:asciiTheme="majorHAnsi" w:eastAsiaTheme="majorEastAsia" w:hAnsiTheme="majorHAnsi" w:cstheme="majorBidi"/>
          <w:color w:val="061F57" w:themeColor="text2" w:themeShade="BF"/>
          <w:kern w:val="28"/>
          <w:sz w:val="52"/>
          <w:szCs w:val="32"/>
        </w:rPr>
      </w:pPr>
    </w:p>
    <w:p w14:paraId="45BCF832" w14:textId="77777777" w:rsidR="006F4E01" w:rsidRDefault="006F4E01" w:rsidP="00EB70B8">
      <w:pPr>
        <w:rPr>
          <w:rFonts w:asciiTheme="majorHAnsi" w:eastAsiaTheme="majorEastAsia" w:hAnsiTheme="majorHAnsi" w:cstheme="majorBidi"/>
          <w:color w:val="061F57" w:themeColor="text2" w:themeShade="BF"/>
          <w:kern w:val="28"/>
          <w:sz w:val="52"/>
          <w:szCs w:val="32"/>
        </w:rPr>
      </w:pPr>
    </w:p>
    <w:p w14:paraId="43E91D2C" w14:textId="77777777" w:rsidR="006F4E01" w:rsidRDefault="006F4E01" w:rsidP="00EB70B8">
      <w:pPr>
        <w:rPr>
          <w:rFonts w:asciiTheme="majorHAnsi" w:eastAsiaTheme="majorEastAsia" w:hAnsiTheme="majorHAnsi" w:cstheme="majorBidi"/>
          <w:color w:val="061F57" w:themeColor="text2" w:themeShade="BF"/>
          <w:kern w:val="28"/>
          <w:sz w:val="52"/>
          <w:szCs w:val="32"/>
        </w:rPr>
      </w:pPr>
    </w:p>
    <w:p w14:paraId="63454464" w14:textId="408F75B9" w:rsidR="006F4E01" w:rsidRDefault="00976927" w:rsidP="00976927">
      <w:pPr>
        <w:pStyle w:val="Heading2"/>
      </w:pPr>
      <w:bookmarkStart w:id="15" w:name="_Toc167227501"/>
      <w:r>
        <w:t>Affiche</w:t>
      </w:r>
      <w:r w:rsidR="00A51150">
        <w:t>s</w:t>
      </w:r>
      <w:r>
        <w:t xml:space="preserve"> de la page principal</w:t>
      </w:r>
      <w:r w:rsidR="00A51150">
        <w:t>e</w:t>
      </w:r>
      <w:bookmarkEnd w:id="15"/>
    </w:p>
    <w:p w14:paraId="002BE3AB" w14:textId="44298515" w:rsidR="004165B6" w:rsidRDefault="008832D4" w:rsidP="00EB70B8">
      <w:pPr>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307" behindDoc="0" locked="0" layoutInCell="1" allowOverlap="1" wp14:anchorId="5A195DDD" wp14:editId="794061AA">
                <wp:simplePos x="0" y="0"/>
                <wp:positionH relativeFrom="margin">
                  <wp:posOffset>5263515</wp:posOffset>
                </wp:positionH>
                <wp:positionV relativeFrom="paragraph">
                  <wp:posOffset>1451057</wp:posOffset>
                </wp:positionV>
                <wp:extent cx="1401445" cy="700549"/>
                <wp:effectExtent l="0" t="0" r="0" b="0"/>
                <wp:wrapNone/>
                <wp:docPr id="606619790" name="Zone de texte 8"/>
                <wp:cNvGraphicFramePr/>
                <a:graphic xmlns:a="http://schemas.openxmlformats.org/drawingml/2006/main">
                  <a:graphicData uri="http://schemas.microsoft.com/office/word/2010/wordprocessingShape">
                    <wps:wsp>
                      <wps:cNvSpPr txBox="1"/>
                      <wps:spPr>
                        <a:xfrm>
                          <a:off x="0" y="0"/>
                          <a:ext cx="1401445" cy="700549"/>
                        </a:xfrm>
                        <a:prstGeom prst="rect">
                          <a:avLst/>
                        </a:prstGeom>
                        <a:noFill/>
                        <a:ln w="6350">
                          <a:noFill/>
                        </a:ln>
                      </wps:spPr>
                      <wps:txbx>
                        <w:txbxContent>
                          <w:p w14:paraId="1D01185F" w14:textId="69EA1CF0" w:rsidR="00066627" w:rsidRPr="00066627" w:rsidRDefault="008832D4" w:rsidP="00066627">
                            <w:pPr>
                              <w:rPr>
                                <w:color w:val="FF0000"/>
                                <w:sz w:val="22"/>
                                <w:szCs w:val="18"/>
                                <w:lang w:val="fr-CA"/>
                              </w:rPr>
                            </w:pPr>
                            <w:r>
                              <w:rPr>
                                <w:color w:val="FF0000"/>
                                <w:sz w:val="22"/>
                                <w:szCs w:val="18"/>
                                <w:lang w:val="fr-CA"/>
                              </w:rPr>
                              <w:t>Bouton permettant d’afficher les produit</w:t>
                            </w:r>
                            <w:r w:rsidR="00066627" w:rsidRPr="00066627">
                              <w:rPr>
                                <w:color w:val="FF0000"/>
                                <w:sz w:val="22"/>
                                <w:szCs w:val="18"/>
                                <w:lang w:val="fr-CA"/>
                              </w:rPr>
                              <w:t xml:space="preserve"> </w:t>
                            </w:r>
                            <w:r>
                              <w:rPr>
                                <w:color w:val="FF0000"/>
                                <w:sz w:val="22"/>
                                <w:szCs w:val="18"/>
                                <w:lang w:val="fr-CA"/>
                              </w:rPr>
                              <w:t>S</w:t>
                            </w:r>
                            <w:r w:rsidR="00066627" w:rsidRPr="00066627">
                              <w:rPr>
                                <w:color w:val="FF0000"/>
                                <w:sz w:val="22"/>
                                <w:szCs w:val="18"/>
                                <w:lang w:val="fr-CA"/>
                              </w:rPr>
                              <w:t>amsung</w:t>
                            </w:r>
                          </w:p>
                          <w:p w14:paraId="4E10AEBB" w14:textId="77777777" w:rsidR="00066627" w:rsidRPr="00066627" w:rsidRDefault="00066627" w:rsidP="00066627">
                            <w:pPr>
                              <w:rPr>
                                <w:sz w:val="22"/>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95DDD" id="_x0000_s1049" type="#_x0000_t202" style="position:absolute;margin-left:414.45pt;margin-top:114.25pt;width:110.35pt;height:55.15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" filled="f" stroked="f" strokeweight=".5pt">
                <v:textbox>
                  <w:txbxContent>
                    <w:p w14:paraId="1D01185F" w14:textId="69EA1CF0" w:rsidR="00066627" w:rsidRPr="00066627" w:rsidRDefault="008832D4" w:rsidP="00066627">
                      <w:pPr>
                        <w:rPr>
                          <w:color w:val="FF0000"/>
                          <w:sz w:val="22"/>
                          <w:szCs w:val="18"/>
                          <w:lang w:val="fr-CA"/>
                        </w:rPr>
                      </w:pPr>
                      <w:r>
                        <w:rPr>
                          <w:color w:val="FF0000"/>
                          <w:sz w:val="22"/>
                          <w:szCs w:val="18"/>
                          <w:lang w:val="fr-CA"/>
                        </w:rPr>
                        <w:t>Bouton permettant d’afficher les produit</w:t>
                      </w:r>
                      <w:r w:rsidR="00066627" w:rsidRPr="00066627">
                        <w:rPr>
                          <w:color w:val="FF0000"/>
                          <w:sz w:val="22"/>
                          <w:szCs w:val="18"/>
                          <w:lang w:val="fr-CA"/>
                        </w:rPr>
                        <w:t xml:space="preserve"> </w:t>
                      </w:r>
                      <w:r>
                        <w:rPr>
                          <w:color w:val="FF0000"/>
                          <w:sz w:val="22"/>
                          <w:szCs w:val="18"/>
                          <w:lang w:val="fr-CA"/>
                        </w:rPr>
                        <w:t>S</w:t>
                      </w:r>
                      <w:r w:rsidR="00066627" w:rsidRPr="00066627">
                        <w:rPr>
                          <w:color w:val="FF0000"/>
                          <w:sz w:val="22"/>
                          <w:szCs w:val="18"/>
                          <w:lang w:val="fr-CA"/>
                        </w:rPr>
                        <w:t>amsung</w:t>
                      </w:r>
                    </w:p>
                    <w:p w14:paraId="4E10AEBB" w14:textId="77777777" w:rsidR="00066627" w:rsidRPr="00066627" w:rsidRDefault="00066627" w:rsidP="00066627">
                      <w:pPr>
                        <w:rPr>
                          <w:sz w:val="22"/>
                          <w:szCs w:val="18"/>
                        </w:rPr>
                      </w:pPr>
                    </w:p>
                  </w:txbxContent>
                </v:textbox>
                <w10:wrap anchorx="margin"/>
              </v:shape>
            </w:pict>
          </mc:Fallback>
        </mc:AlternateContent>
      </w:r>
      <w:r>
        <w:rPr>
          <w:noProof/>
        </w:rPr>
        <mc:AlternateContent>
          <mc:Choice Requires="wps">
            <w:drawing>
              <wp:anchor distT="0" distB="0" distL="114300" distR="114300" simplePos="0" relativeHeight="251658305" behindDoc="0" locked="0" layoutInCell="1" allowOverlap="1" wp14:anchorId="10DBBA42" wp14:editId="6340A6FE">
                <wp:simplePos x="0" y="0"/>
                <wp:positionH relativeFrom="margin">
                  <wp:posOffset>333008</wp:posOffset>
                </wp:positionH>
                <wp:positionV relativeFrom="paragraph">
                  <wp:posOffset>1326983</wp:posOffset>
                </wp:positionV>
                <wp:extent cx="1546058" cy="655721"/>
                <wp:effectExtent l="0" t="0" r="0" b="0"/>
                <wp:wrapNone/>
                <wp:docPr id="1678686188" name="Zone de texte 8"/>
                <wp:cNvGraphicFramePr/>
                <a:graphic xmlns:a="http://schemas.openxmlformats.org/drawingml/2006/main">
                  <a:graphicData uri="http://schemas.microsoft.com/office/word/2010/wordprocessingShape">
                    <wps:wsp>
                      <wps:cNvSpPr txBox="1"/>
                      <wps:spPr>
                        <a:xfrm>
                          <a:off x="0" y="0"/>
                          <a:ext cx="1546058" cy="655721"/>
                        </a:xfrm>
                        <a:prstGeom prst="rect">
                          <a:avLst/>
                        </a:prstGeom>
                        <a:noFill/>
                        <a:ln w="6350">
                          <a:noFill/>
                        </a:ln>
                      </wps:spPr>
                      <wps:txbx>
                        <w:txbxContent>
                          <w:p w14:paraId="27DDEA0F" w14:textId="298DC865" w:rsidR="00066627" w:rsidRPr="00066627" w:rsidRDefault="00066627" w:rsidP="00066627">
                            <w:pPr>
                              <w:rPr>
                                <w:sz w:val="22"/>
                                <w:szCs w:val="18"/>
                              </w:rPr>
                            </w:pPr>
                            <w:r>
                              <w:rPr>
                                <w:color w:val="FF0000"/>
                                <w:sz w:val="22"/>
                                <w:szCs w:val="18"/>
                                <w:lang w:val="fr-CA"/>
                              </w:rPr>
                              <w:t xml:space="preserve">Bouton permettant d’afficher les produits </w:t>
                            </w:r>
                            <w:r w:rsidR="00ED7126">
                              <w:rPr>
                                <w:color w:val="FF0000"/>
                                <w:sz w:val="22"/>
                                <w:szCs w:val="18"/>
                                <w:lang w:val="fr-CA"/>
                              </w:rPr>
                              <w:t>d’Apple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BBA42" id="_x0000_s1050" type="#_x0000_t202" style="position:absolute;margin-left:26.2pt;margin-top:104.5pt;width:121.75pt;height:51.6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" filled="f" stroked="f" strokeweight=".5pt">
                <v:textbox>
                  <w:txbxContent>
                    <w:p w14:paraId="27DDEA0F" w14:textId="298DC865" w:rsidR="00066627" w:rsidRPr="00066627" w:rsidRDefault="00066627" w:rsidP="00066627">
                      <w:pPr>
                        <w:rPr>
                          <w:sz w:val="22"/>
                          <w:szCs w:val="18"/>
                        </w:rPr>
                      </w:pPr>
                      <w:r>
                        <w:rPr>
                          <w:color w:val="FF0000"/>
                          <w:sz w:val="22"/>
                          <w:szCs w:val="18"/>
                          <w:lang w:val="fr-CA"/>
                        </w:rPr>
                        <w:t xml:space="preserve">Bouton permettant d’afficher les produits </w:t>
                      </w:r>
                      <w:r w:rsidR="00ED7126">
                        <w:rPr>
                          <w:color w:val="FF0000"/>
                          <w:sz w:val="22"/>
                          <w:szCs w:val="18"/>
                          <w:lang w:val="fr-CA"/>
                        </w:rPr>
                        <w:t>d’Apple</w:t>
                      </w:r>
                    </w:p>
                  </w:txbxContent>
                </v:textbox>
                <w10:wrap anchorx="margin"/>
              </v:shape>
            </w:pict>
          </mc:Fallback>
        </mc:AlternateContent>
      </w:r>
      <w:r w:rsidR="00066627">
        <w:rPr>
          <w:noProof/>
        </w:rPr>
        <mc:AlternateContent>
          <mc:Choice Requires="wps">
            <w:drawing>
              <wp:anchor distT="0" distB="0" distL="114300" distR="114300" simplePos="0" relativeHeight="251658306" behindDoc="0" locked="0" layoutInCell="1" allowOverlap="1" wp14:anchorId="1A3F9C67" wp14:editId="6B2FD512">
                <wp:simplePos x="0" y="0"/>
                <wp:positionH relativeFrom="margin">
                  <wp:posOffset>2396123</wp:posOffset>
                </wp:positionH>
                <wp:positionV relativeFrom="paragraph">
                  <wp:posOffset>1543351</wp:posOffset>
                </wp:positionV>
                <wp:extent cx="1570121" cy="703847"/>
                <wp:effectExtent l="0" t="0" r="0" b="1270"/>
                <wp:wrapNone/>
                <wp:docPr id="81455978" name="Zone de texte 8"/>
                <wp:cNvGraphicFramePr/>
                <a:graphic xmlns:a="http://schemas.openxmlformats.org/drawingml/2006/main">
                  <a:graphicData uri="http://schemas.microsoft.com/office/word/2010/wordprocessingShape">
                    <wps:wsp>
                      <wps:cNvSpPr txBox="1"/>
                      <wps:spPr>
                        <a:xfrm>
                          <a:off x="0" y="0"/>
                          <a:ext cx="1570121" cy="703847"/>
                        </a:xfrm>
                        <a:prstGeom prst="rect">
                          <a:avLst/>
                        </a:prstGeom>
                        <a:noFill/>
                        <a:ln w="6350">
                          <a:noFill/>
                        </a:ln>
                      </wps:spPr>
                      <wps:txbx>
                        <w:txbxContent>
                          <w:p w14:paraId="52AD3085" w14:textId="74F442BF" w:rsidR="00066627" w:rsidRPr="00066627" w:rsidRDefault="00066627" w:rsidP="00066627">
                            <w:pPr>
                              <w:rPr>
                                <w:sz w:val="22"/>
                                <w:szCs w:val="18"/>
                              </w:rPr>
                            </w:pPr>
                            <w:r>
                              <w:rPr>
                                <w:color w:val="FF0000"/>
                                <w:sz w:val="22"/>
                                <w:szCs w:val="18"/>
                                <w:lang w:val="fr-CA"/>
                              </w:rPr>
                              <w:t xml:space="preserve">Bouton permettant d’afficher les </w:t>
                            </w:r>
                            <w:r w:rsidR="008832D4">
                              <w:rPr>
                                <w:color w:val="FF0000"/>
                                <w:sz w:val="22"/>
                                <w:szCs w:val="18"/>
                                <w:lang w:val="fr-CA"/>
                              </w:rPr>
                              <w:t>ordinateurs portables</w:t>
                            </w:r>
                          </w:p>
                          <w:p w14:paraId="259A75AC" w14:textId="77777777" w:rsidR="00066627" w:rsidRPr="00066627" w:rsidRDefault="00066627" w:rsidP="00066627">
                            <w:pPr>
                              <w:rPr>
                                <w:sz w:val="22"/>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F9C67" id="_x0000_s1051" type="#_x0000_t202" style="position:absolute;margin-left:188.65pt;margin-top:121.5pt;width:123.65pt;height:55.4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" filled="f" stroked="f" strokeweight=".5pt">
                <v:textbox>
                  <w:txbxContent>
                    <w:p w14:paraId="52AD3085" w14:textId="74F442BF" w:rsidR="00066627" w:rsidRPr="00066627" w:rsidRDefault="00066627" w:rsidP="00066627">
                      <w:pPr>
                        <w:rPr>
                          <w:sz w:val="22"/>
                          <w:szCs w:val="18"/>
                        </w:rPr>
                      </w:pPr>
                      <w:r>
                        <w:rPr>
                          <w:color w:val="FF0000"/>
                          <w:sz w:val="22"/>
                          <w:szCs w:val="18"/>
                          <w:lang w:val="fr-CA"/>
                        </w:rPr>
                        <w:t xml:space="preserve">Bouton permettant d’afficher les </w:t>
                      </w:r>
                      <w:r w:rsidR="008832D4">
                        <w:rPr>
                          <w:color w:val="FF0000"/>
                          <w:sz w:val="22"/>
                          <w:szCs w:val="18"/>
                          <w:lang w:val="fr-CA"/>
                        </w:rPr>
                        <w:t>ordinateurs portables</w:t>
                      </w:r>
                    </w:p>
                    <w:p w14:paraId="259A75AC" w14:textId="77777777" w:rsidR="00066627" w:rsidRPr="00066627" w:rsidRDefault="00066627" w:rsidP="00066627">
                      <w:pPr>
                        <w:rPr>
                          <w:sz w:val="22"/>
                          <w:szCs w:val="18"/>
                        </w:rPr>
                      </w:pPr>
                    </w:p>
                  </w:txbxContent>
                </v:textbox>
                <w10:wrap anchorx="margin"/>
              </v:shape>
            </w:pict>
          </mc:Fallback>
        </mc:AlternateContent>
      </w:r>
      <w:r w:rsidR="00B60B27">
        <w:rPr>
          <w:noProof/>
        </w:rPr>
        <mc:AlternateContent>
          <mc:Choice Requires="wps">
            <w:drawing>
              <wp:anchor distT="0" distB="0" distL="114300" distR="114300" simplePos="0" relativeHeight="251658304" behindDoc="0" locked="0" layoutInCell="1" allowOverlap="1" wp14:anchorId="0F8EF620" wp14:editId="29D1A2AF">
                <wp:simplePos x="0" y="0"/>
                <wp:positionH relativeFrom="margin">
                  <wp:posOffset>1156201</wp:posOffset>
                </wp:positionH>
                <wp:positionV relativeFrom="paragraph">
                  <wp:posOffset>4682791</wp:posOffset>
                </wp:positionV>
                <wp:extent cx="1858879" cy="1094874"/>
                <wp:effectExtent l="0" t="0" r="0" b="0"/>
                <wp:wrapNone/>
                <wp:docPr id="536214370" name="Zone de texte 8"/>
                <wp:cNvGraphicFramePr/>
                <a:graphic xmlns:a="http://schemas.openxmlformats.org/drawingml/2006/main">
                  <a:graphicData uri="http://schemas.microsoft.com/office/word/2010/wordprocessingShape">
                    <wps:wsp>
                      <wps:cNvSpPr txBox="1"/>
                      <wps:spPr>
                        <a:xfrm>
                          <a:off x="0" y="0"/>
                          <a:ext cx="1858879" cy="1094874"/>
                        </a:xfrm>
                        <a:prstGeom prst="rect">
                          <a:avLst/>
                        </a:prstGeom>
                        <a:noFill/>
                        <a:ln w="6350">
                          <a:noFill/>
                        </a:ln>
                      </wps:spPr>
                      <wps:txbx>
                        <w:txbxContent>
                          <w:p w14:paraId="2673BBC6" w14:textId="16E74FBA" w:rsidR="00B60B27" w:rsidRPr="00303613" w:rsidRDefault="00B60B27" w:rsidP="00B60B27">
                            <w:pPr>
                              <w:rPr>
                                <w:color w:val="FF0000"/>
                                <w:lang w:val="fr-CA"/>
                              </w:rPr>
                            </w:pPr>
                            <w:r>
                              <w:rPr>
                                <w:color w:val="FF0000"/>
                                <w:lang w:val="fr-CA"/>
                              </w:rPr>
                              <w:t xml:space="preserve">Affiche pour les </w:t>
                            </w:r>
                            <w:r w:rsidR="00FD33C2">
                              <w:rPr>
                                <w:color w:val="FF0000"/>
                                <w:lang w:val="fr-CA"/>
                              </w:rPr>
                              <w:t>montres in</w:t>
                            </w:r>
                            <w:r w:rsidR="00066627">
                              <w:rPr>
                                <w:color w:val="FF0000"/>
                                <w:lang w:val="fr-CA"/>
                              </w:rPr>
                              <w:t>telligentes</w:t>
                            </w:r>
                          </w:p>
                          <w:p w14:paraId="40F772BF" w14:textId="77777777" w:rsidR="00B60B27" w:rsidRDefault="00B60B27" w:rsidP="00B60B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EF620" id="_x0000_s1052" type="#_x0000_t202" style="position:absolute;margin-left:91.05pt;margin-top:368.7pt;width:146.35pt;height:86.2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" filled="f" stroked="f" strokeweight=".5pt">
                <v:textbox>
                  <w:txbxContent>
                    <w:p w14:paraId="2673BBC6" w14:textId="16E74FBA" w:rsidR="00B60B27" w:rsidRPr="00303613" w:rsidRDefault="00B60B27" w:rsidP="00B60B27">
                      <w:pPr>
                        <w:rPr>
                          <w:color w:val="FF0000"/>
                          <w:lang w:val="fr-CA"/>
                        </w:rPr>
                      </w:pPr>
                      <w:r>
                        <w:rPr>
                          <w:color w:val="FF0000"/>
                          <w:lang w:val="fr-CA"/>
                        </w:rPr>
                        <w:t xml:space="preserve">Affiche pour les </w:t>
                      </w:r>
                      <w:r w:rsidR="00FD33C2">
                        <w:rPr>
                          <w:color w:val="FF0000"/>
                          <w:lang w:val="fr-CA"/>
                        </w:rPr>
                        <w:t>montres in</w:t>
                      </w:r>
                      <w:r w:rsidR="00066627">
                        <w:rPr>
                          <w:color w:val="FF0000"/>
                          <w:lang w:val="fr-CA"/>
                        </w:rPr>
                        <w:t>telligentes</w:t>
                      </w:r>
                    </w:p>
                    <w:p w14:paraId="40F772BF" w14:textId="77777777" w:rsidR="00B60B27" w:rsidRDefault="00B60B27" w:rsidP="00B60B27"/>
                  </w:txbxContent>
                </v:textbox>
                <w10:wrap anchorx="margin"/>
              </v:shape>
            </w:pict>
          </mc:Fallback>
        </mc:AlternateContent>
      </w:r>
      <w:r w:rsidR="00A51150">
        <w:rPr>
          <w:noProof/>
        </w:rPr>
        <mc:AlternateContent>
          <mc:Choice Requires="wps">
            <w:drawing>
              <wp:anchor distT="0" distB="0" distL="114300" distR="114300" simplePos="0" relativeHeight="251658303" behindDoc="0" locked="0" layoutInCell="1" allowOverlap="1" wp14:anchorId="7ACAE6BE" wp14:editId="6EAFEFD3">
                <wp:simplePos x="0" y="0"/>
                <wp:positionH relativeFrom="margin">
                  <wp:posOffset>4170981</wp:posOffset>
                </wp:positionH>
                <wp:positionV relativeFrom="paragraph">
                  <wp:posOffset>2168960</wp:posOffset>
                </wp:positionV>
                <wp:extent cx="1858879" cy="1094874"/>
                <wp:effectExtent l="0" t="0" r="0" b="0"/>
                <wp:wrapNone/>
                <wp:docPr id="1176711277" name="Zone de texte 8"/>
                <wp:cNvGraphicFramePr/>
                <a:graphic xmlns:a="http://schemas.openxmlformats.org/drawingml/2006/main">
                  <a:graphicData uri="http://schemas.microsoft.com/office/word/2010/wordprocessingShape">
                    <wps:wsp>
                      <wps:cNvSpPr txBox="1"/>
                      <wps:spPr>
                        <a:xfrm>
                          <a:off x="0" y="0"/>
                          <a:ext cx="1858879" cy="1094874"/>
                        </a:xfrm>
                        <a:prstGeom prst="rect">
                          <a:avLst/>
                        </a:prstGeom>
                        <a:noFill/>
                        <a:ln w="6350">
                          <a:noFill/>
                        </a:ln>
                      </wps:spPr>
                      <wps:txbx>
                        <w:txbxContent>
                          <w:p w14:paraId="3BB84986" w14:textId="305A59DD" w:rsidR="00A51150" w:rsidRPr="00303613" w:rsidRDefault="00A51150" w:rsidP="00A51150">
                            <w:pPr>
                              <w:rPr>
                                <w:color w:val="FF0000"/>
                                <w:lang w:val="fr-CA"/>
                              </w:rPr>
                            </w:pPr>
                            <w:r>
                              <w:rPr>
                                <w:color w:val="FF0000"/>
                                <w:lang w:val="fr-CA"/>
                              </w:rPr>
                              <w:t xml:space="preserve">Affiche </w:t>
                            </w:r>
                            <w:r w:rsidR="00B058A3">
                              <w:rPr>
                                <w:color w:val="FF0000"/>
                                <w:lang w:val="fr-CA"/>
                              </w:rPr>
                              <w:t xml:space="preserve">pour les </w:t>
                            </w:r>
                            <w:r w:rsidR="0007326D">
                              <w:rPr>
                                <w:color w:val="FF0000"/>
                                <w:lang w:val="fr-CA"/>
                              </w:rPr>
                              <w:t xml:space="preserve">téléphones </w:t>
                            </w:r>
                            <w:r w:rsidR="00066627">
                              <w:rPr>
                                <w:color w:val="FF0000"/>
                                <w:lang w:val="fr-CA"/>
                              </w:rPr>
                              <w:t>S</w:t>
                            </w:r>
                            <w:r w:rsidR="0007326D">
                              <w:rPr>
                                <w:color w:val="FF0000"/>
                                <w:lang w:val="fr-CA"/>
                              </w:rPr>
                              <w:t>amsung</w:t>
                            </w:r>
                          </w:p>
                          <w:p w14:paraId="27E95C71" w14:textId="77777777" w:rsidR="00A51150" w:rsidRDefault="00A51150" w:rsidP="00A51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E6BE" id="_x0000_s1053" type="#_x0000_t202" style="position:absolute;margin-left:328.4pt;margin-top:170.8pt;width:146.35pt;height:86.2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" filled="f" stroked="f" strokeweight=".5pt">
                <v:textbox>
                  <w:txbxContent>
                    <w:p w14:paraId="3BB84986" w14:textId="305A59DD" w:rsidR="00A51150" w:rsidRPr="00303613" w:rsidRDefault="00A51150" w:rsidP="00A51150">
                      <w:pPr>
                        <w:rPr>
                          <w:color w:val="FF0000"/>
                          <w:lang w:val="fr-CA"/>
                        </w:rPr>
                      </w:pPr>
                      <w:r>
                        <w:rPr>
                          <w:color w:val="FF0000"/>
                          <w:lang w:val="fr-CA"/>
                        </w:rPr>
                        <w:t xml:space="preserve">Affiche </w:t>
                      </w:r>
                      <w:r w:rsidR="00B058A3">
                        <w:rPr>
                          <w:color w:val="FF0000"/>
                          <w:lang w:val="fr-CA"/>
                        </w:rPr>
                        <w:t xml:space="preserve">pour les </w:t>
                      </w:r>
                      <w:r w:rsidR="0007326D">
                        <w:rPr>
                          <w:color w:val="FF0000"/>
                          <w:lang w:val="fr-CA"/>
                        </w:rPr>
                        <w:t xml:space="preserve">téléphones </w:t>
                      </w:r>
                      <w:r w:rsidR="00066627">
                        <w:rPr>
                          <w:color w:val="FF0000"/>
                          <w:lang w:val="fr-CA"/>
                        </w:rPr>
                        <w:t>S</w:t>
                      </w:r>
                      <w:r w:rsidR="0007326D">
                        <w:rPr>
                          <w:color w:val="FF0000"/>
                          <w:lang w:val="fr-CA"/>
                        </w:rPr>
                        <w:t>amsung</w:t>
                      </w:r>
                    </w:p>
                    <w:p w14:paraId="27E95C71" w14:textId="77777777" w:rsidR="00A51150" w:rsidRDefault="00A51150" w:rsidP="00A51150"/>
                  </w:txbxContent>
                </v:textbox>
                <w10:wrap anchorx="margin"/>
              </v:shape>
            </w:pict>
          </mc:Fallback>
        </mc:AlternateContent>
      </w:r>
      <w:r w:rsidR="00A51150">
        <w:rPr>
          <w:noProof/>
        </w:rPr>
        <mc:AlternateContent>
          <mc:Choice Requires="wps">
            <w:drawing>
              <wp:anchor distT="0" distB="0" distL="114300" distR="114300" simplePos="0" relativeHeight="251658302" behindDoc="0" locked="0" layoutInCell="1" allowOverlap="1" wp14:anchorId="48BFD514" wp14:editId="2BA15ECF">
                <wp:simplePos x="0" y="0"/>
                <wp:positionH relativeFrom="margin">
                  <wp:posOffset>3040380</wp:posOffset>
                </wp:positionH>
                <wp:positionV relativeFrom="paragraph">
                  <wp:posOffset>3468604</wp:posOffset>
                </wp:positionV>
                <wp:extent cx="2881563" cy="2021305"/>
                <wp:effectExtent l="0" t="0" r="14605" b="17145"/>
                <wp:wrapNone/>
                <wp:docPr id="1347411156" name="Rectangle 37"/>
                <wp:cNvGraphicFramePr/>
                <a:graphic xmlns:a="http://schemas.openxmlformats.org/drawingml/2006/main">
                  <a:graphicData uri="http://schemas.microsoft.com/office/word/2010/wordprocessingShape">
                    <wps:wsp>
                      <wps:cNvSpPr/>
                      <wps:spPr>
                        <a:xfrm>
                          <a:off x="0" y="0"/>
                          <a:ext cx="2881563" cy="202130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239.4pt;margin-top:273.1pt;width:226.9pt;height:159.15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4F73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">
                <w10:wrap anchorx="margin"/>
              </v:rect>
            </w:pict>
          </mc:Fallback>
        </mc:AlternateContent>
      </w:r>
      <w:r w:rsidR="00A51150">
        <w:rPr>
          <w:noProof/>
        </w:rPr>
        <mc:AlternateContent>
          <mc:Choice Requires="wps">
            <w:drawing>
              <wp:anchor distT="0" distB="0" distL="114300" distR="114300" simplePos="0" relativeHeight="251658301" behindDoc="0" locked="0" layoutInCell="1" allowOverlap="1" wp14:anchorId="152206DC" wp14:editId="6EB0200B">
                <wp:simplePos x="0" y="0"/>
                <wp:positionH relativeFrom="margin">
                  <wp:align>left</wp:align>
                </wp:positionH>
                <wp:positionV relativeFrom="paragraph">
                  <wp:posOffset>2151146</wp:posOffset>
                </wp:positionV>
                <wp:extent cx="4108785" cy="1317458"/>
                <wp:effectExtent l="0" t="0" r="25400" b="16510"/>
                <wp:wrapNone/>
                <wp:docPr id="224133973" name="Rectangle 37"/>
                <wp:cNvGraphicFramePr/>
                <a:graphic xmlns:a="http://schemas.openxmlformats.org/drawingml/2006/main">
                  <a:graphicData uri="http://schemas.microsoft.com/office/word/2010/wordprocessingShape">
                    <wps:wsp>
                      <wps:cNvSpPr/>
                      <wps:spPr>
                        <a:xfrm>
                          <a:off x="0" y="0"/>
                          <a:ext cx="4108785" cy="131745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0;margin-top:169.4pt;width:323.55pt;height:103.75pt;z-index:25165830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pt" w14:anchorId="3967BF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">
                <w10:wrap anchorx="margin"/>
              </v:rect>
            </w:pict>
          </mc:Fallback>
        </mc:AlternateContent>
      </w:r>
      <w:r w:rsidR="00A51150">
        <w:rPr>
          <w:noProof/>
        </w:rPr>
        <mc:AlternateContent>
          <mc:Choice Requires="wps">
            <w:drawing>
              <wp:anchor distT="0" distB="0" distL="114300" distR="114300" simplePos="0" relativeHeight="251658300" behindDoc="0" locked="0" layoutInCell="1" allowOverlap="1" wp14:anchorId="4352D16C" wp14:editId="3B8FEA33">
                <wp:simplePos x="0" y="0"/>
                <wp:positionH relativeFrom="margin">
                  <wp:posOffset>4946884</wp:posOffset>
                </wp:positionH>
                <wp:positionV relativeFrom="paragraph">
                  <wp:posOffset>1736659</wp:posOffset>
                </wp:positionV>
                <wp:extent cx="318837" cy="222585"/>
                <wp:effectExtent l="0" t="0" r="24130" b="25400"/>
                <wp:wrapNone/>
                <wp:docPr id="539671648" name="Rectangle 37"/>
                <wp:cNvGraphicFramePr/>
                <a:graphic xmlns:a="http://schemas.openxmlformats.org/drawingml/2006/main">
                  <a:graphicData uri="http://schemas.microsoft.com/office/word/2010/wordprocessingShape">
                    <wps:wsp>
                      <wps:cNvSpPr/>
                      <wps:spPr>
                        <a:xfrm>
                          <a:off x="0" y="0"/>
                          <a:ext cx="318837" cy="22258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389.5pt;margin-top:136.75pt;width:25.1pt;height:17.5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02437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">
                <w10:wrap anchorx="margin"/>
              </v:rect>
            </w:pict>
          </mc:Fallback>
        </mc:AlternateContent>
      </w:r>
      <w:r w:rsidR="00A51150">
        <w:rPr>
          <w:noProof/>
        </w:rPr>
        <mc:AlternateContent>
          <mc:Choice Requires="wps">
            <w:drawing>
              <wp:anchor distT="0" distB="0" distL="114300" distR="114300" simplePos="0" relativeHeight="251658299" behindDoc="0" locked="0" layoutInCell="1" allowOverlap="1" wp14:anchorId="5CBFF7B7" wp14:editId="7BD19B92">
                <wp:simplePos x="0" y="0"/>
                <wp:positionH relativeFrom="margin">
                  <wp:posOffset>2901315</wp:posOffset>
                </wp:positionH>
                <wp:positionV relativeFrom="paragraph">
                  <wp:posOffset>1369695</wp:posOffset>
                </wp:positionV>
                <wp:extent cx="318837" cy="222585"/>
                <wp:effectExtent l="0" t="0" r="24130" b="25400"/>
                <wp:wrapNone/>
                <wp:docPr id="1118940361" name="Rectangle 37"/>
                <wp:cNvGraphicFramePr/>
                <a:graphic xmlns:a="http://schemas.openxmlformats.org/drawingml/2006/main">
                  <a:graphicData uri="http://schemas.microsoft.com/office/word/2010/wordprocessingShape">
                    <wps:wsp>
                      <wps:cNvSpPr/>
                      <wps:spPr>
                        <a:xfrm>
                          <a:off x="0" y="0"/>
                          <a:ext cx="318837" cy="22258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228.45pt;margin-top:107.85pt;width:25.1pt;height:17.5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E56A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">
                <w10:wrap anchorx="margin"/>
              </v:rect>
            </w:pict>
          </mc:Fallback>
        </mc:AlternateContent>
      </w:r>
      <w:r w:rsidR="00A51150">
        <w:rPr>
          <w:noProof/>
        </w:rPr>
        <mc:AlternateContent>
          <mc:Choice Requires="wps">
            <w:drawing>
              <wp:anchor distT="0" distB="0" distL="114300" distR="114300" simplePos="0" relativeHeight="251658298" behindDoc="0" locked="0" layoutInCell="1" allowOverlap="1" wp14:anchorId="712D14D3" wp14:editId="64AA5041">
                <wp:simplePos x="0" y="0"/>
                <wp:positionH relativeFrom="margin">
                  <wp:posOffset>862663</wp:posOffset>
                </wp:positionH>
                <wp:positionV relativeFrom="paragraph">
                  <wp:posOffset>1170572</wp:posOffset>
                </wp:positionV>
                <wp:extent cx="318837" cy="222585"/>
                <wp:effectExtent l="0" t="0" r="24130" b="25400"/>
                <wp:wrapNone/>
                <wp:docPr id="1618924786" name="Rectangle 37"/>
                <wp:cNvGraphicFramePr/>
                <a:graphic xmlns:a="http://schemas.openxmlformats.org/drawingml/2006/main">
                  <a:graphicData uri="http://schemas.microsoft.com/office/word/2010/wordprocessingShape">
                    <wps:wsp>
                      <wps:cNvSpPr/>
                      <wps:spPr>
                        <a:xfrm>
                          <a:off x="0" y="0"/>
                          <a:ext cx="318837" cy="22258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67.95pt;margin-top:92.15pt;width:25.1pt;height:17.5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67DB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">
                <w10:wrap anchorx="margin"/>
              </v:rect>
            </w:pict>
          </mc:Fallback>
        </mc:AlternateContent>
      </w:r>
      <w:r w:rsidR="006F4E01" w:rsidRPr="006F4E01">
        <w:rPr>
          <w:rFonts w:asciiTheme="majorHAnsi" w:eastAsiaTheme="majorEastAsia" w:hAnsiTheme="majorHAnsi" w:cstheme="majorBidi"/>
          <w:noProof/>
          <w:color w:val="061F57" w:themeColor="text2" w:themeShade="BF"/>
          <w:kern w:val="28"/>
          <w:sz w:val="52"/>
          <w:szCs w:val="32"/>
        </w:rPr>
        <w:drawing>
          <wp:inline distT="0" distB="0" distL="0" distR="0" wp14:anchorId="147F4D89" wp14:editId="41997692">
            <wp:extent cx="6097270" cy="2028825"/>
            <wp:effectExtent l="0" t="0" r="0" b="9525"/>
            <wp:docPr id="752888877" name="Image 1" descr="Une image contenant texte, capture d’écran, multimédia,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88877" name="Image 1" descr="Une image contenant texte, capture d’écran, multimédia, Logiciel multimédia&#10;&#10;Description générée automatiquement"/>
                    <pic:cNvPicPr/>
                  </pic:nvPicPr>
                  <pic:blipFill>
                    <a:blip r:embed="rId34"/>
                    <a:stretch>
                      <a:fillRect/>
                    </a:stretch>
                  </pic:blipFill>
                  <pic:spPr>
                    <a:xfrm>
                      <a:off x="0" y="0"/>
                      <a:ext cx="6097270" cy="2028825"/>
                    </a:xfrm>
                    <a:prstGeom prst="rect">
                      <a:avLst/>
                    </a:prstGeom>
                  </pic:spPr>
                </pic:pic>
              </a:graphicData>
            </a:graphic>
          </wp:inline>
        </w:drawing>
      </w:r>
      <w:r w:rsidR="007D0729" w:rsidRPr="007D0729">
        <w:rPr>
          <w:rFonts w:asciiTheme="majorHAnsi" w:eastAsiaTheme="majorEastAsia" w:hAnsiTheme="majorHAnsi" w:cstheme="majorBidi"/>
          <w:noProof/>
          <w:color w:val="061F57" w:themeColor="text2" w:themeShade="BF"/>
          <w:kern w:val="28"/>
          <w:sz w:val="52"/>
          <w:szCs w:val="32"/>
        </w:rPr>
        <w:drawing>
          <wp:inline distT="0" distB="0" distL="0" distR="0" wp14:anchorId="17721720" wp14:editId="0EEDD502">
            <wp:extent cx="6097270" cy="3429000"/>
            <wp:effectExtent l="0" t="0" r="0" b="0"/>
            <wp:docPr id="1142399769" name="Image 1" descr="Une image contenant regarder,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9769" name="Image 1" descr="Une image contenant regarder, horloge&#10;&#10;Description générée automatiquement"/>
                    <pic:cNvPicPr/>
                  </pic:nvPicPr>
                  <pic:blipFill>
                    <a:blip r:embed="rId35"/>
                    <a:stretch>
                      <a:fillRect/>
                    </a:stretch>
                  </pic:blipFill>
                  <pic:spPr>
                    <a:xfrm>
                      <a:off x="0" y="0"/>
                      <a:ext cx="6097270" cy="3429000"/>
                    </a:xfrm>
                    <a:prstGeom prst="rect">
                      <a:avLst/>
                    </a:prstGeom>
                  </pic:spPr>
                </pic:pic>
              </a:graphicData>
            </a:graphic>
          </wp:inline>
        </w:drawing>
      </w:r>
      <w:r w:rsidR="007D0729" w:rsidRPr="007D0729">
        <w:rPr>
          <w:rFonts w:asciiTheme="majorHAnsi" w:eastAsiaTheme="majorEastAsia" w:hAnsiTheme="majorHAnsi" w:cstheme="majorBidi"/>
          <w:color w:val="061F57" w:themeColor="text2" w:themeShade="BF"/>
          <w:kern w:val="28"/>
          <w:sz w:val="52"/>
          <w:szCs w:val="32"/>
        </w:rPr>
        <w:t xml:space="preserve"> </w:t>
      </w:r>
      <w:r w:rsidR="004165B6">
        <w:rPr>
          <w:rFonts w:asciiTheme="majorHAnsi" w:eastAsiaTheme="majorEastAsia" w:hAnsiTheme="majorHAnsi" w:cstheme="majorBidi"/>
          <w:color w:val="061F57" w:themeColor="text2" w:themeShade="BF"/>
          <w:kern w:val="28"/>
          <w:sz w:val="52"/>
          <w:szCs w:val="32"/>
        </w:rPr>
        <w:br w:type="page"/>
      </w:r>
    </w:p>
    <w:p w14:paraId="2DE8EA37" w14:textId="730A9358" w:rsidR="006F4E01" w:rsidRDefault="00D1718C" w:rsidP="00B36667">
      <w:pPr>
        <w:pStyle w:val="Heading1"/>
      </w:pPr>
      <w:bookmarkStart w:id="16" w:name="_Toc167227502"/>
      <w:r>
        <w:lastRenderedPageBreak/>
        <w:t>Page « Paramètre d’utilisateur »</w:t>
      </w:r>
      <w:bookmarkEnd w:id="16"/>
    </w:p>
    <w:p w14:paraId="5E34E80F" w14:textId="7D3F8A7F" w:rsidR="00FC1BD0" w:rsidRDefault="00FC1BD0" w:rsidP="00FC1BD0">
      <w:r>
        <w:t xml:space="preserve">Voici la page qui permet à l’utilisateur d’entrer </w:t>
      </w:r>
      <w:r w:rsidR="00F32E8B">
        <w:t xml:space="preserve">ou </w:t>
      </w:r>
      <w:r>
        <w:t>changer ses informations</w:t>
      </w:r>
      <w:r w:rsidR="00F32E8B">
        <w:t xml:space="preserve"> personnelles</w:t>
      </w:r>
      <w:r w:rsidR="00A52729">
        <w:t xml:space="preserve">. </w:t>
      </w:r>
      <w:r w:rsidR="00C55ABC">
        <w:t>Certaines informations</w:t>
      </w:r>
      <w:r w:rsidR="00A52729">
        <w:t xml:space="preserve"> </w:t>
      </w:r>
      <w:r w:rsidR="00EC77F8">
        <w:t xml:space="preserve">de l’utilisateur </w:t>
      </w:r>
      <w:r w:rsidR="0083688D">
        <w:t xml:space="preserve">sur cette page seront </w:t>
      </w:r>
      <w:r w:rsidR="00C55ABC">
        <w:t>utilisées</w:t>
      </w:r>
      <w:r w:rsidR="00927AE8">
        <w:t xml:space="preserve"> pour la facturation</w:t>
      </w:r>
      <w:r w:rsidR="00C55ABC">
        <w:t xml:space="preserve"> à la caisse.</w:t>
      </w:r>
    </w:p>
    <w:p w14:paraId="7DCEC39B" w14:textId="08E5E3AB" w:rsidR="00C55ABC" w:rsidRDefault="00546AA2" w:rsidP="00FC1BD0">
      <w:r w:rsidRPr="00546AA2">
        <w:rPr>
          <w:noProof/>
        </w:rPr>
        <w:drawing>
          <wp:inline distT="0" distB="0" distL="0" distR="0" wp14:anchorId="765BC6FF" wp14:editId="45CCB6AE">
            <wp:extent cx="6097270" cy="3372485"/>
            <wp:effectExtent l="0" t="0" r="0" b="0"/>
            <wp:docPr id="56652672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6723" name="Image 1" descr="Une image contenant texte, capture d’écran, logiciel, Icône d’ordinateur&#10;&#10;Description générée automatiquement"/>
                    <pic:cNvPicPr/>
                  </pic:nvPicPr>
                  <pic:blipFill>
                    <a:blip r:embed="rId36"/>
                    <a:stretch>
                      <a:fillRect/>
                    </a:stretch>
                  </pic:blipFill>
                  <pic:spPr>
                    <a:xfrm>
                      <a:off x="0" y="0"/>
                      <a:ext cx="6097270" cy="3372485"/>
                    </a:xfrm>
                    <a:prstGeom prst="rect">
                      <a:avLst/>
                    </a:prstGeom>
                  </pic:spPr>
                </pic:pic>
              </a:graphicData>
            </a:graphic>
          </wp:inline>
        </w:drawing>
      </w:r>
    </w:p>
    <w:p w14:paraId="456AB004" w14:textId="579D8FF0" w:rsidR="004165B6" w:rsidRDefault="004165B6" w:rsidP="00FC1BD0"/>
    <w:p w14:paraId="523345C2" w14:textId="004F03EE" w:rsidR="00D0269C" w:rsidRDefault="00EB3BC5" w:rsidP="00D0269C">
      <w:pPr>
        <w:pStyle w:val="Heading2"/>
      </w:pPr>
      <w:bookmarkStart w:id="17" w:name="_Toc167227503"/>
      <w:r>
        <w:rPr>
          <w:noProof/>
        </w:rPr>
        <mc:AlternateContent>
          <mc:Choice Requires="wps">
            <w:drawing>
              <wp:anchor distT="0" distB="0" distL="114300" distR="114300" simplePos="0" relativeHeight="251658440" behindDoc="0" locked="0" layoutInCell="1" allowOverlap="1" wp14:anchorId="65E67538" wp14:editId="4BEC2E1B">
                <wp:simplePos x="0" y="0"/>
                <wp:positionH relativeFrom="column">
                  <wp:posOffset>3216547</wp:posOffset>
                </wp:positionH>
                <wp:positionV relativeFrom="paragraph">
                  <wp:posOffset>375285</wp:posOffset>
                </wp:positionV>
                <wp:extent cx="361950" cy="304800"/>
                <wp:effectExtent l="0" t="0" r="0" b="0"/>
                <wp:wrapNone/>
                <wp:docPr id="259678274"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B0ED5A8" w14:textId="77777777" w:rsidR="00EB3BC5" w:rsidRPr="00303613" w:rsidRDefault="00EB3BC5" w:rsidP="00EB3BC5">
                            <w:pPr>
                              <w:rPr>
                                <w:color w:val="FF0000"/>
                                <w:lang w:val="fr-CA"/>
                              </w:rPr>
                            </w:pPr>
                            <w:r>
                              <w:rPr>
                                <w:color w:val="FF0000"/>
                                <w:lang w:val="fr-CA"/>
                              </w:rPr>
                              <w:t>1</w:t>
                            </w:r>
                            <w:r w:rsidRPr="00303613">
                              <w:rPr>
                                <w:color w:val="FF0000"/>
                                <w:lang w:val="fr-CA"/>
                              </w:rPr>
                              <w:t>.</w:t>
                            </w:r>
                          </w:p>
                          <w:p w14:paraId="53275403" w14:textId="77777777" w:rsidR="00EB3BC5" w:rsidRDefault="00EB3BC5" w:rsidP="00EB3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67538" id="_x0000_s1054" type="#_x0000_t202" style="position:absolute;margin-left:253.25pt;margin-top:29.55pt;width:28.5pt;height:24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" filled="f" stroked="f" strokeweight=".5pt">
                <v:textbox>
                  <w:txbxContent>
                    <w:p w14:paraId="0B0ED5A8" w14:textId="77777777" w:rsidR="00EB3BC5" w:rsidRPr="00303613" w:rsidRDefault="00EB3BC5" w:rsidP="00EB3BC5">
                      <w:pPr>
                        <w:rPr>
                          <w:color w:val="FF0000"/>
                          <w:lang w:val="fr-CA"/>
                        </w:rPr>
                      </w:pPr>
                      <w:r>
                        <w:rPr>
                          <w:color w:val="FF0000"/>
                          <w:lang w:val="fr-CA"/>
                        </w:rPr>
                        <w:t>1</w:t>
                      </w:r>
                      <w:r w:rsidRPr="00303613">
                        <w:rPr>
                          <w:color w:val="FF0000"/>
                          <w:lang w:val="fr-CA"/>
                        </w:rPr>
                        <w:t>.</w:t>
                      </w:r>
                    </w:p>
                    <w:p w14:paraId="53275403" w14:textId="77777777" w:rsidR="00EB3BC5" w:rsidRDefault="00EB3BC5" w:rsidP="00EB3BC5"/>
                  </w:txbxContent>
                </v:textbox>
              </v:shape>
            </w:pict>
          </mc:Fallback>
        </mc:AlternateContent>
      </w:r>
      <w:r>
        <w:rPr>
          <w:noProof/>
        </w:rPr>
        <mc:AlternateContent>
          <mc:Choice Requires="wps">
            <w:drawing>
              <wp:anchor distT="0" distB="0" distL="114300" distR="114300" simplePos="0" relativeHeight="251658438" behindDoc="0" locked="0" layoutInCell="1" allowOverlap="1" wp14:anchorId="776AF1AF" wp14:editId="70DC6293">
                <wp:simplePos x="0" y="0"/>
                <wp:positionH relativeFrom="margin">
                  <wp:align>left</wp:align>
                </wp:positionH>
                <wp:positionV relativeFrom="paragraph">
                  <wp:posOffset>431982</wp:posOffset>
                </wp:positionV>
                <wp:extent cx="3510643" cy="887186"/>
                <wp:effectExtent l="0" t="0" r="13970" b="27305"/>
                <wp:wrapNone/>
                <wp:docPr id="1570052663" name="Rectangle 37"/>
                <wp:cNvGraphicFramePr/>
                <a:graphic xmlns:a="http://schemas.openxmlformats.org/drawingml/2006/main">
                  <a:graphicData uri="http://schemas.microsoft.com/office/word/2010/wordprocessingShape">
                    <wps:wsp>
                      <wps:cNvSpPr/>
                      <wps:spPr>
                        <a:xfrm>
                          <a:off x="0" y="0"/>
                          <a:ext cx="3510643" cy="887186"/>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0;margin-top:34pt;width:276.45pt;height:69.85pt;z-index:2516584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pt" w14:anchorId="29CCB8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">
                <w10:wrap anchorx="margin"/>
              </v:rect>
            </w:pict>
          </mc:Fallback>
        </mc:AlternateContent>
      </w:r>
      <w:r w:rsidR="00D0269C">
        <w:t>Paramètre de profile utilisateur</w:t>
      </w:r>
      <w:bookmarkEnd w:id="17"/>
    </w:p>
    <w:p w14:paraId="52A7D0FD" w14:textId="22B2EE96" w:rsidR="004165B6" w:rsidRDefault="00775BF8" w:rsidP="00C47C90">
      <w:r>
        <w:rPr>
          <w:noProof/>
        </w:rPr>
        <mc:AlternateContent>
          <mc:Choice Requires="wps">
            <w:drawing>
              <wp:anchor distT="0" distB="0" distL="114300" distR="114300" simplePos="0" relativeHeight="251658451" behindDoc="0" locked="0" layoutInCell="1" allowOverlap="1" wp14:anchorId="43477525" wp14:editId="21038E2A">
                <wp:simplePos x="0" y="0"/>
                <wp:positionH relativeFrom="column">
                  <wp:posOffset>509723</wp:posOffset>
                </wp:positionH>
                <wp:positionV relativeFrom="paragraph">
                  <wp:posOffset>559708</wp:posOffset>
                </wp:positionV>
                <wp:extent cx="315686" cy="293914"/>
                <wp:effectExtent l="0" t="0" r="0" b="0"/>
                <wp:wrapNone/>
                <wp:docPr id="1141163807" name="Zone de texte 8"/>
                <wp:cNvGraphicFramePr/>
                <a:graphic xmlns:a="http://schemas.openxmlformats.org/drawingml/2006/main">
                  <a:graphicData uri="http://schemas.microsoft.com/office/word/2010/wordprocessingShape">
                    <wps:wsp>
                      <wps:cNvSpPr txBox="1"/>
                      <wps:spPr>
                        <a:xfrm>
                          <a:off x="0" y="0"/>
                          <a:ext cx="315686" cy="293914"/>
                        </a:xfrm>
                        <a:prstGeom prst="rect">
                          <a:avLst/>
                        </a:prstGeom>
                        <a:noFill/>
                        <a:ln w="6350">
                          <a:noFill/>
                        </a:ln>
                      </wps:spPr>
                      <wps:txbx>
                        <w:txbxContent>
                          <w:p w14:paraId="64014FF7" w14:textId="77777777" w:rsidR="00775BF8" w:rsidRPr="00775BF8" w:rsidRDefault="00775BF8" w:rsidP="00775BF8">
                            <w:pPr>
                              <w:rPr>
                                <w:color w:val="FF0000"/>
                                <w:sz w:val="24"/>
                                <w:szCs w:val="20"/>
                                <w:lang w:val="fr-CA"/>
                              </w:rPr>
                            </w:pPr>
                            <w:r>
                              <w:rPr>
                                <w:color w:val="FF0000"/>
                                <w:sz w:val="24"/>
                                <w:szCs w:val="20"/>
                                <w:lang w:val="fr-CA"/>
                              </w:rPr>
                              <w:t>b</w:t>
                            </w:r>
                            <w:r w:rsidRPr="00775BF8">
                              <w:rPr>
                                <w:color w:val="FF0000"/>
                                <w:sz w:val="24"/>
                                <w:szCs w:val="20"/>
                                <w:lang w:val="fr-CA"/>
                              </w:rPr>
                              <w:t>.</w:t>
                            </w:r>
                          </w:p>
                          <w:p w14:paraId="2165930B" w14:textId="77777777" w:rsidR="00775BF8" w:rsidRDefault="00775BF8" w:rsidP="0077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7525" id="_x0000_s1055" type="#_x0000_t202" style="position:absolute;margin-left:40.15pt;margin-top:44.05pt;width:24.85pt;height:23.15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" filled="f" stroked="f" strokeweight=".5pt">
                <v:textbox>
                  <w:txbxContent>
                    <w:p w14:paraId="64014FF7" w14:textId="77777777" w:rsidR="00775BF8" w:rsidRPr="00775BF8" w:rsidRDefault="00775BF8" w:rsidP="00775BF8">
                      <w:pPr>
                        <w:rPr>
                          <w:color w:val="FF0000"/>
                          <w:sz w:val="24"/>
                          <w:szCs w:val="20"/>
                          <w:lang w:val="fr-CA"/>
                        </w:rPr>
                      </w:pPr>
                      <w:r>
                        <w:rPr>
                          <w:color w:val="FF0000"/>
                          <w:sz w:val="24"/>
                          <w:szCs w:val="20"/>
                          <w:lang w:val="fr-CA"/>
                        </w:rPr>
                        <w:t>b</w:t>
                      </w:r>
                      <w:r w:rsidRPr="00775BF8">
                        <w:rPr>
                          <w:color w:val="FF0000"/>
                          <w:sz w:val="24"/>
                          <w:szCs w:val="20"/>
                          <w:lang w:val="fr-CA"/>
                        </w:rPr>
                        <w:t>.</w:t>
                      </w:r>
                    </w:p>
                    <w:p w14:paraId="2165930B" w14:textId="77777777" w:rsidR="00775BF8" w:rsidRDefault="00775BF8" w:rsidP="00775BF8"/>
                  </w:txbxContent>
                </v:textbox>
              </v:shape>
            </w:pict>
          </mc:Fallback>
        </mc:AlternateContent>
      </w:r>
      <w:r>
        <w:rPr>
          <w:noProof/>
        </w:rPr>
        <mc:AlternateContent>
          <mc:Choice Requires="wps">
            <w:drawing>
              <wp:anchor distT="0" distB="0" distL="114300" distR="114300" simplePos="0" relativeHeight="251658450" behindDoc="0" locked="0" layoutInCell="1" allowOverlap="1" wp14:anchorId="73E2C8DD" wp14:editId="360FD29E">
                <wp:simplePos x="0" y="0"/>
                <wp:positionH relativeFrom="margin">
                  <wp:posOffset>2294345</wp:posOffset>
                </wp:positionH>
                <wp:positionV relativeFrom="paragraph">
                  <wp:posOffset>283210</wp:posOffset>
                </wp:positionV>
                <wp:extent cx="326571" cy="304800"/>
                <wp:effectExtent l="0" t="0" r="0" b="0"/>
                <wp:wrapNone/>
                <wp:docPr id="955500139" name="Zone de texte 8"/>
                <wp:cNvGraphicFramePr/>
                <a:graphic xmlns:a="http://schemas.openxmlformats.org/drawingml/2006/main">
                  <a:graphicData uri="http://schemas.microsoft.com/office/word/2010/wordprocessingShape">
                    <wps:wsp>
                      <wps:cNvSpPr txBox="1"/>
                      <wps:spPr>
                        <a:xfrm>
                          <a:off x="0" y="0"/>
                          <a:ext cx="326571" cy="304800"/>
                        </a:xfrm>
                        <a:prstGeom prst="rect">
                          <a:avLst/>
                        </a:prstGeom>
                        <a:noFill/>
                        <a:ln w="6350">
                          <a:noFill/>
                        </a:ln>
                      </wps:spPr>
                      <wps:txbx>
                        <w:txbxContent>
                          <w:p w14:paraId="5F6D6814" w14:textId="77777777" w:rsidR="00775BF8" w:rsidRPr="00775BF8" w:rsidRDefault="00775BF8" w:rsidP="00775BF8">
                            <w:pPr>
                              <w:rPr>
                                <w:color w:val="FF0000"/>
                                <w:sz w:val="24"/>
                                <w:szCs w:val="20"/>
                                <w:lang w:val="fr-CA"/>
                              </w:rPr>
                            </w:pPr>
                            <w:r w:rsidRPr="00775BF8">
                              <w:rPr>
                                <w:color w:val="FF0000"/>
                                <w:sz w:val="24"/>
                                <w:szCs w:val="20"/>
                                <w:lang w:val="fr-CA"/>
                              </w:rPr>
                              <w:t>a.</w:t>
                            </w:r>
                          </w:p>
                          <w:p w14:paraId="033EAA40" w14:textId="77777777" w:rsidR="00775BF8" w:rsidRDefault="00775BF8" w:rsidP="0077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2C8DD" id="_x0000_s1056" type="#_x0000_t202" style="position:absolute;margin-left:180.65pt;margin-top:22.3pt;width:25.7pt;height:24pt;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" filled="f" stroked="f" strokeweight=".5pt">
                <v:textbox>
                  <w:txbxContent>
                    <w:p w14:paraId="5F6D6814" w14:textId="77777777" w:rsidR="00775BF8" w:rsidRPr="00775BF8" w:rsidRDefault="00775BF8" w:rsidP="00775BF8">
                      <w:pPr>
                        <w:rPr>
                          <w:color w:val="FF0000"/>
                          <w:sz w:val="24"/>
                          <w:szCs w:val="20"/>
                          <w:lang w:val="fr-CA"/>
                        </w:rPr>
                      </w:pPr>
                      <w:r w:rsidRPr="00775BF8">
                        <w:rPr>
                          <w:color w:val="FF0000"/>
                          <w:sz w:val="24"/>
                          <w:szCs w:val="20"/>
                          <w:lang w:val="fr-CA"/>
                        </w:rPr>
                        <w:t>a.</w:t>
                      </w:r>
                    </w:p>
                    <w:p w14:paraId="033EAA40" w14:textId="77777777" w:rsidR="00775BF8" w:rsidRDefault="00775BF8" w:rsidP="00775BF8"/>
                  </w:txbxContent>
                </v:textbox>
                <w10:wrap anchorx="margin"/>
              </v:shape>
            </w:pict>
          </mc:Fallback>
        </mc:AlternateContent>
      </w:r>
      <w:r>
        <w:rPr>
          <w:noProof/>
        </w:rPr>
        <mc:AlternateContent>
          <mc:Choice Requires="wps">
            <w:drawing>
              <wp:anchor distT="0" distB="0" distL="114300" distR="114300" simplePos="0" relativeHeight="251658449" behindDoc="0" locked="0" layoutInCell="1" allowOverlap="1" wp14:anchorId="3F39D01E" wp14:editId="29B0A32D">
                <wp:simplePos x="0" y="0"/>
                <wp:positionH relativeFrom="margin">
                  <wp:posOffset>41638</wp:posOffset>
                </wp:positionH>
                <wp:positionV relativeFrom="paragraph">
                  <wp:posOffset>587829</wp:posOffset>
                </wp:positionV>
                <wp:extent cx="511629" cy="195942"/>
                <wp:effectExtent l="0" t="0" r="22225" b="13970"/>
                <wp:wrapNone/>
                <wp:docPr id="435685334" name="Rectangle 37"/>
                <wp:cNvGraphicFramePr/>
                <a:graphic xmlns:a="http://schemas.openxmlformats.org/drawingml/2006/main">
                  <a:graphicData uri="http://schemas.microsoft.com/office/word/2010/wordprocessingShape">
                    <wps:wsp>
                      <wps:cNvSpPr/>
                      <wps:spPr>
                        <a:xfrm>
                          <a:off x="0" y="0"/>
                          <a:ext cx="511629" cy="19594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3pt;margin-top:46.3pt;width:40.3pt;height:15.45pt;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44B8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">
                <w10:wrap anchorx="margin"/>
              </v:rect>
            </w:pict>
          </mc:Fallback>
        </mc:AlternateContent>
      </w:r>
      <w:r>
        <w:rPr>
          <w:noProof/>
        </w:rPr>
        <mc:AlternateContent>
          <mc:Choice Requires="wps">
            <w:drawing>
              <wp:anchor distT="0" distB="0" distL="114300" distR="114300" simplePos="0" relativeHeight="251658448" behindDoc="0" locked="0" layoutInCell="1" allowOverlap="1" wp14:anchorId="0C7ECF9A" wp14:editId="0E567E67">
                <wp:simplePos x="0" y="0"/>
                <wp:positionH relativeFrom="margin">
                  <wp:posOffset>46809</wp:posOffset>
                </wp:positionH>
                <wp:positionV relativeFrom="paragraph">
                  <wp:posOffset>261439</wp:posOffset>
                </wp:positionV>
                <wp:extent cx="2269671" cy="298994"/>
                <wp:effectExtent l="0" t="0" r="16510" b="25400"/>
                <wp:wrapNone/>
                <wp:docPr id="1620540057" name="Rectangle 37"/>
                <wp:cNvGraphicFramePr/>
                <a:graphic xmlns:a="http://schemas.openxmlformats.org/drawingml/2006/main">
                  <a:graphicData uri="http://schemas.microsoft.com/office/word/2010/wordprocessingShape">
                    <wps:wsp>
                      <wps:cNvSpPr/>
                      <wps:spPr>
                        <a:xfrm>
                          <a:off x="0" y="0"/>
                          <a:ext cx="2269671" cy="298994"/>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7pt;margin-top:20.6pt;width:178.7pt;height:23.55pt;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79D21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">
                <w10:wrap anchorx="margin"/>
              </v:rect>
            </w:pict>
          </mc:Fallback>
        </mc:AlternateContent>
      </w:r>
      <w:r>
        <w:rPr>
          <w:noProof/>
        </w:rPr>
        <mc:AlternateContent>
          <mc:Choice Requires="wps">
            <w:drawing>
              <wp:anchor distT="0" distB="0" distL="114300" distR="114300" simplePos="0" relativeHeight="251658447" behindDoc="0" locked="0" layoutInCell="1" allowOverlap="1" wp14:anchorId="58D2377F" wp14:editId="7EAC4E98">
                <wp:simplePos x="0" y="0"/>
                <wp:positionH relativeFrom="column">
                  <wp:posOffset>493395</wp:posOffset>
                </wp:positionH>
                <wp:positionV relativeFrom="paragraph">
                  <wp:posOffset>3254828</wp:posOffset>
                </wp:positionV>
                <wp:extent cx="315686" cy="293914"/>
                <wp:effectExtent l="0" t="0" r="0" b="0"/>
                <wp:wrapNone/>
                <wp:docPr id="1147337324" name="Zone de texte 8"/>
                <wp:cNvGraphicFramePr/>
                <a:graphic xmlns:a="http://schemas.openxmlformats.org/drawingml/2006/main">
                  <a:graphicData uri="http://schemas.microsoft.com/office/word/2010/wordprocessingShape">
                    <wps:wsp>
                      <wps:cNvSpPr txBox="1"/>
                      <wps:spPr>
                        <a:xfrm>
                          <a:off x="0" y="0"/>
                          <a:ext cx="315686" cy="293914"/>
                        </a:xfrm>
                        <a:prstGeom prst="rect">
                          <a:avLst/>
                        </a:prstGeom>
                        <a:noFill/>
                        <a:ln w="6350">
                          <a:noFill/>
                        </a:ln>
                      </wps:spPr>
                      <wps:txbx>
                        <w:txbxContent>
                          <w:p w14:paraId="76C1ADE2" w14:textId="31319087" w:rsidR="00775BF8" w:rsidRPr="00775BF8" w:rsidRDefault="00775BF8" w:rsidP="00775BF8">
                            <w:pPr>
                              <w:rPr>
                                <w:color w:val="FF0000"/>
                                <w:sz w:val="24"/>
                                <w:szCs w:val="20"/>
                                <w:lang w:val="fr-CA"/>
                              </w:rPr>
                            </w:pPr>
                            <w:r>
                              <w:rPr>
                                <w:color w:val="FF0000"/>
                                <w:sz w:val="24"/>
                                <w:szCs w:val="20"/>
                                <w:lang w:val="fr-CA"/>
                              </w:rPr>
                              <w:t>c</w:t>
                            </w:r>
                            <w:r w:rsidRPr="00775BF8">
                              <w:rPr>
                                <w:color w:val="FF0000"/>
                                <w:sz w:val="24"/>
                                <w:szCs w:val="20"/>
                                <w:lang w:val="fr-CA"/>
                              </w:rPr>
                              <w:t>.</w:t>
                            </w:r>
                          </w:p>
                          <w:p w14:paraId="7F38BA13" w14:textId="77777777" w:rsidR="00775BF8" w:rsidRDefault="00775BF8" w:rsidP="0077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377F" id="_x0000_s1057" type="#_x0000_t202" style="position:absolute;margin-left:38.85pt;margin-top:256.3pt;width:24.85pt;height:23.15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" filled="f" stroked="f" strokeweight=".5pt">
                <v:textbox>
                  <w:txbxContent>
                    <w:p w14:paraId="76C1ADE2" w14:textId="31319087" w:rsidR="00775BF8" w:rsidRPr="00775BF8" w:rsidRDefault="00775BF8" w:rsidP="00775BF8">
                      <w:pPr>
                        <w:rPr>
                          <w:color w:val="FF0000"/>
                          <w:sz w:val="24"/>
                          <w:szCs w:val="20"/>
                          <w:lang w:val="fr-CA"/>
                        </w:rPr>
                      </w:pPr>
                      <w:r>
                        <w:rPr>
                          <w:color w:val="FF0000"/>
                          <w:sz w:val="24"/>
                          <w:szCs w:val="20"/>
                          <w:lang w:val="fr-CA"/>
                        </w:rPr>
                        <w:t>c</w:t>
                      </w:r>
                      <w:r w:rsidRPr="00775BF8">
                        <w:rPr>
                          <w:color w:val="FF0000"/>
                          <w:sz w:val="24"/>
                          <w:szCs w:val="20"/>
                          <w:lang w:val="fr-CA"/>
                        </w:rPr>
                        <w:t>.</w:t>
                      </w:r>
                    </w:p>
                    <w:p w14:paraId="7F38BA13" w14:textId="77777777" w:rsidR="00775BF8" w:rsidRDefault="00775BF8" w:rsidP="00775BF8"/>
                  </w:txbxContent>
                </v:textbox>
              </v:shape>
            </w:pict>
          </mc:Fallback>
        </mc:AlternateContent>
      </w:r>
      <w:r>
        <w:rPr>
          <w:noProof/>
        </w:rPr>
        <mc:AlternateContent>
          <mc:Choice Requires="wps">
            <w:drawing>
              <wp:anchor distT="0" distB="0" distL="114300" distR="114300" simplePos="0" relativeHeight="251658446" behindDoc="0" locked="0" layoutInCell="1" allowOverlap="1" wp14:anchorId="008FB856" wp14:editId="0EE28B0F">
                <wp:simplePos x="0" y="0"/>
                <wp:positionH relativeFrom="column">
                  <wp:posOffset>3089638</wp:posOffset>
                </wp:positionH>
                <wp:positionV relativeFrom="paragraph">
                  <wp:posOffset>2188028</wp:posOffset>
                </wp:positionV>
                <wp:extent cx="315686" cy="293914"/>
                <wp:effectExtent l="0" t="0" r="0" b="0"/>
                <wp:wrapNone/>
                <wp:docPr id="404833027" name="Zone de texte 8"/>
                <wp:cNvGraphicFramePr/>
                <a:graphic xmlns:a="http://schemas.openxmlformats.org/drawingml/2006/main">
                  <a:graphicData uri="http://schemas.microsoft.com/office/word/2010/wordprocessingShape">
                    <wps:wsp>
                      <wps:cNvSpPr txBox="1"/>
                      <wps:spPr>
                        <a:xfrm>
                          <a:off x="0" y="0"/>
                          <a:ext cx="315686" cy="293914"/>
                        </a:xfrm>
                        <a:prstGeom prst="rect">
                          <a:avLst/>
                        </a:prstGeom>
                        <a:noFill/>
                        <a:ln w="6350">
                          <a:noFill/>
                        </a:ln>
                      </wps:spPr>
                      <wps:txbx>
                        <w:txbxContent>
                          <w:p w14:paraId="282C0B62" w14:textId="4C44EB90" w:rsidR="00775BF8" w:rsidRPr="00775BF8" w:rsidRDefault="00775BF8" w:rsidP="00775BF8">
                            <w:pPr>
                              <w:rPr>
                                <w:color w:val="FF0000"/>
                                <w:sz w:val="24"/>
                                <w:szCs w:val="20"/>
                                <w:lang w:val="fr-CA"/>
                              </w:rPr>
                            </w:pPr>
                            <w:r>
                              <w:rPr>
                                <w:color w:val="FF0000"/>
                                <w:sz w:val="24"/>
                                <w:szCs w:val="20"/>
                                <w:lang w:val="fr-CA"/>
                              </w:rPr>
                              <w:t>b</w:t>
                            </w:r>
                            <w:r w:rsidRPr="00775BF8">
                              <w:rPr>
                                <w:color w:val="FF0000"/>
                                <w:sz w:val="24"/>
                                <w:szCs w:val="20"/>
                                <w:lang w:val="fr-CA"/>
                              </w:rPr>
                              <w:t>.</w:t>
                            </w:r>
                          </w:p>
                          <w:p w14:paraId="3CBD866B" w14:textId="77777777" w:rsidR="00775BF8" w:rsidRDefault="00775BF8" w:rsidP="0077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FB856" id="_x0000_s1058" type="#_x0000_t202" style="position:absolute;margin-left:243.3pt;margin-top:172.3pt;width:24.85pt;height:23.1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" filled="f" stroked="f" strokeweight=".5pt">
                <v:textbox>
                  <w:txbxContent>
                    <w:p w14:paraId="282C0B62" w14:textId="4C44EB90" w:rsidR="00775BF8" w:rsidRPr="00775BF8" w:rsidRDefault="00775BF8" w:rsidP="00775BF8">
                      <w:pPr>
                        <w:rPr>
                          <w:color w:val="FF0000"/>
                          <w:sz w:val="24"/>
                          <w:szCs w:val="20"/>
                          <w:lang w:val="fr-CA"/>
                        </w:rPr>
                      </w:pPr>
                      <w:r>
                        <w:rPr>
                          <w:color w:val="FF0000"/>
                          <w:sz w:val="24"/>
                          <w:szCs w:val="20"/>
                          <w:lang w:val="fr-CA"/>
                        </w:rPr>
                        <w:t>b</w:t>
                      </w:r>
                      <w:r w:rsidRPr="00775BF8">
                        <w:rPr>
                          <w:color w:val="FF0000"/>
                          <w:sz w:val="24"/>
                          <w:szCs w:val="20"/>
                          <w:lang w:val="fr-CA"/>
                        </w:rPr>
                        <w:t>.</w:t>
                      </w:r>
                    </w:p>
                    <w:p w14:paraId="3CBD866B" w14:textId="77777777" w:rsidR="00775BF8" w:rsidRDefault="00775BF8" w:rsidP="00775BF8"/>
                  </w:txbxContent>
                </v:textbox>
              </v:shape>
            </w:pict>
          </mc:Fallback>
        </mc:AlternateContent>
      </w:r>
      <w:r>
        <w:rPr>
          <w:noProof/>
        </w:rPr>
        <mc:AlternateContent>
          <mc:Choice Requires="wps">
            <w:drawing>
              <wp:anchor distT="0" distB="0" distL="114300" distR="114300" simplePos="0" relativeHeight="251658445" behindDoc="0" locked="0" layoutInCell="1" allowOverlap="1" wp14:anchorId="62ABD46A" wp14:editId="6C1BD759">
                <wp:simplePos x="0" y="0"/>
                <wp:positionH relativeFrom="column">
                  <wp:posOffset>3100251</wp:posOffset>
                </wp:positionH>
                <wp:positionV relativeFrom="paragraph">
                  <wp:posOffset>1241153</wp:posOffset>
                </wp:positionV>
                <wp:extent cx="315686" cy="293914"/>
                <wp:effectExtent l="0" t="0" r="0" b="0"/>
                <wp:wrapNone/>
                <wp:docPr id="68958803" name="Zone de texte 8"/>
                <wp:cNvGraphicFramePr/>
                <a:graphic xmlns:a="http://schemas.openxmlformats.org/drawingml/2006/main">
                  <a:graphicData uri="http://schemas.microsoft.com/office/word/2010/wordprocessingShape">
                    <wps:wsp>
                      <wps:cNvSpPr txBox="1"/>
                      <wps:spPr>
                        <a:xfrm>
                          <a:off x="0" y="0"/>
                          <a:ext cx="315686" cy="293914"/>
                        </a:xfrm>
                        <a:prstGeom prst="rect">
                          <a:avLst/>
                        </a:prstGeom>
                        <a:noFill/>
                        <a:ln w="6350">
                          <a:noFill/>
                        </a:ln>
                      </wps:spPr>
                      <wps:txbx>
                        <w:txbxContent>
                          <w:p w14:paraId="648779AE" w14:textId="35C4B01F" w:rsidR="00775BF8" w:rsidRPr="00775BF8" w:rsidRDefault="00775BF8" w:rsidP="00775BF8">
                            <w:pPr>
                              <w:rPr>
                                <w:color w:val="FF0000"/>
                                <w:sz w:val="24"/>
                                <w:szCs w:val="20"/>
                                <w:lang w:val="fr-CA"/>
                              </w:rPr>
                            </w:pPr>
                            <w:r w:rsidRPr="00775BF8">
                              <w:rPr>
                                <w:color w:val="FF0000"/>
                                <w:sz w:val="24"/>
                                <w:szCs w:val="20"/>
                                <w:lang w:val="fr-CA"/>
                              </w:rPr>
                              <w:t>a.</w:t>
                            </w:r>
                          </w:p>
                          <w:p w14:paraId="3C53E473" w14:textId="77777777" w:rsidR="00775BF8" w:rsidRDefault="00775BF8" w:rsidP="0077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D46A" id="_x0000_s1059" type="#_x0000_t202" style="position:absolute;margin-left:244.1pt;margin-top:97.75pt;width:24.85pt;height:23.1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" filled="f" stroked="f" strokeweight=".5pt">
                <v:textbox>
                  <w:txbxContent>
                    <w:p w14:paraId="648779AE" w14:textId="35C4B01F" w:rsidR="00775BF8" w:rsidRPr="00775BF8" w:rsidRDefault="00775BF8" w:rsidP="00775BF8">
                      <w:pPr>
                        <w:rPr>
                          <w:color w:val="FF0000"/>
                          <w:sz w:val="24"/>
                          <w:szCs w:val="20"/>
                          <w:lang w:val="fr-CA"/>
                        </w:rPr>
                      </w:pPr>
                      <w:r w:rsidRPr="00775BF8">
                        <w:rPr>
                          <w:color w:val="FF0000"/>
                          <w:sz w:val="24"/>
                          <w:szCs w:val="20"/>
                          <w:lang w:val="fr-CA"/>
                        </w:rPr>
                        <w:t>a.</w:t>
                      </w:r>
                    </w:p>
                    <w:p w14:paraId="3C53E473" w14:textId="77777777" w:rsidR="00775BF8" w:rsidRDefault="00775BF8" w:rsidP="00775BF8"/>
                  </w:txbxContent>
                </v:textbox>
              </v:shape>
            </w:pict>
          </mc:Fallback>
        </mc:AlternateContent>
      </w:r>
      <w:r>
        <w:rPr>
          <w:noProof/>
        </w:rPr>
        <mc:AlternateContent>
          <mc:Choice Requires="wps">
            <w:drawing>
              <wp:anchor distT="0" distB="0" distL="114300" distR="114300" simplePos="0" relativeHeight="251658444" behindDoc="0" locked="0" layoutInCell="1" allowOverlap="1" wp14:anchorId="53F04D0D" wp14:editId="572BBF8A">
                <wp:simplePos x="0" y="0"/>
                <wp:positionH relativeFrom="margin">
                  <wp:posOffset>30480</wp:posOffset>
                </wp:positionH>
                <wp:positionV relativeFrom="paragraph">
                  <wp:posOffset>3309439</wp:posOffset>
                </wp:positionV>
                <wp:extent cx="511629" cy="195942"/>
                <wp:effectExtent l="0" t="0" r="22225" b="13970"/>
                <wp:wrapNone/>
                <wp:docPr id="942510095" name="Rectangle 37"/>
                <wp:cNvGraphicFramePr/>
                <a:graphic xmlns:a="http://schemas.openxmlformats.org/drawingml/2006/main">
                  <a:graphicData uri="http://schemas.microsoft.com/office/word/2010/wordprocessingShape">
                    <wps:wsp>
                      <wps:cNvSpPr/>
                      <wps:spPr>
                        <a:xfrm>
                          <a:off x="0" y="0"/>
                          <a:ext cx="511629" cy="19594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4pt;margin-top:260.6pt;width:40.3pt;height:15.45pt;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1546C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">
                <w10:wrap anchorx="margin"/>
              </v:rect>
            </w:pict>
          </mc:Fallback>
        </mc:AlternateContent>
      </w:r>
      <w:r>
        <w:rPr>
          <w:noProof/>
        </w:rPr>
        <mc:AlternateContent>
          <mc:Choice Requires="wps">
            <w:drawing>
              <wp:anchor distT="0" distB="0" distL="114300" distR="114300" simplePos="0" relativeHeight="251658443" behindDoc="0" locked="0" layoutInCell="1" allowOverlap="1" wp14:anchorId="6AC2EE79" wp14:editId="29BC4E5C">
                <wp:simplePos x="0" y="0"/>
                <wp:positionH relativeFrom="margin">
                  <wp:posOffset>41366</wp:posOffset>
                </wp:positionH>
                <wp:positionV relativeFrom="paragraph">
                  <wp:posOffset>2019481</wp:posOffset>
                </wp:positionV>
                <wp:extent cx="3412671" cy="1257300"/>
                <wp:effectExtent l="0" t="0" r="16510" b="19050"/>
                <wp:wrapNone/>
                <wp:docPr id="1761684549" name="Rectangle 37"/>
                <wp:cNvGraphicFramePr/>
                <a:graphic xmlns:a="http://schemas.openxmlformats.org/drawingml/2006/main">
                  <a:graphicData uri="http://schemas.microsoft.com/office/word/2010/wordprocessingShape">
                    <wps:wsp>
                      <wps:cNvSpPr/>
                      <wps:spPr>
                        <a:xfrm>
                          <a:off x="0" y="0"/>
                          <a:ext cx="3412671" cy="12573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25pt;margin-top:159pt;width:268.7pt;height:99pt;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849B2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">
                <w10:wrap anchorx="margin"/>
              </v:rect>
            </w:pict>
          </mc:Fallback>
        </mc:AlternateContent>
      </w:r>
      <w:r w:rsidR="00954D6B">
        <w:rPr>
          <w:noProof/>
        </w:rPr>
        <mc:AlternateContent>
          <mc:Choice Requires="wps">
            <w:drawing>
              <wp:anchor distT="0" distB="0" distL="114300" distR="114300" simplePos="0" relativeHeight="251658442" behindDoc="0" locked="0" layoutInCell="1" allowOverlap="1" wp14:anchorId="4749ED02" wp14:editId="6C862E0F">
                <wp:simplePos x="0" y="0"/>
                <wp:positionH relativeFrom="margin">
                  <wp:posOffset>35923</wp:posOffset>
                </wp:positionH>
                <wp:positionV relativeFrom="paragraph">
                  <wp:posOffset>1246596</wp:posOffset>
                </wp:positionV>
                <wp:extent cx="3412671" cy="772885"/>
                <wp:effectExtent l="0" t="0" r="16510" b="27305"/>
                <wp:wrapNone/>
                <wp:docPr id="1170250118" name="Rectangle 37"/>
                <wp:cNvGraphicFramePr/>
                <a:graphic xmlns:a="http://schemas.openxmlformats.org/drawingml/2006/main">
                  <a:graphicData uri="http://schemas.microsoft.com/office/word/2010/wordprocessingShape">
                    <wps:wsp>
                      <wps:cNvSpPr/>
                      <wps:spPr>
                        <a:xfrm>
                          <a:off x="0" y="0"/>
                          <a:ext cx="3412671" cy="77288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85pt;margin-top:98.15pt;width:268.7pt;height:60.85pt;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3A97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">
                <w10:wrap anchorx="margin"/>
              </v:rect>
            </w:pict>
          </mc:Fallback>
        </mc:AlternateContent>
      </w:r>
      <w:r w:rsidR="00EB3BC5">
        <w:rPr>
          <w:noProof/>
        </w:rPr>
        <mc:AlternateContent>
          <mc:Choice Requires="wps">
            <w:drawing>
              <wp:anchor distT="0" distB="0" distL="114300" distR="114300" simplePos="0" relativeHeight="251658441" behindDoc="0" locked="0" layoutInCell="1" allowOverlap="1" wp14:anchorId="766669B7" wp14:editId="0B075FCB">
                <wp:simplePos x="0" y="0"/>
                <wp:positionH relativeFrom="column">
                  <wp:posOffset>3231152</wp:posOffset>
                </wp:positionH>
                <wp:positionV relativeFrom="paragraph">
                  <wp:posOffset>941614</wp:posOffset>
                </wp:positionV>
                <wp:extent cx="361950" cy="304800"/>
                <wp:effectExtent l="0" t="0" r="0" b="0"/>
                <wp:wrapNone/>
                <wp:docPr id="102136942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563F52E9" w14:textId="5AD33B8D" w:rsidR="00EB3BC5" w:rsidRPr="00303613" w:rsidRDefault="00EB3BC5" w:rsidP="00EB3BC5">
                            <w:pPr>
                              <w:rPr>
                                <w:color w:val="FF0000"/>
                                <w:lang w:val="fr-CA"/>
                              </w:rPr>
                            </w:pPr>
                            <w:r>
                              <w:rPr>
                                <w:color w:val="FF0000"/>
                                <w:lang w:val="fr-CA"/>
                              </w:rPr>
                              <w:t>2</w:t>
                            </w:r>
                            <w:r w:rsidRPr="00303613">
                              <w:rPr>
                                <w:color w:val="FF0000"/>
                                <w:lang w:val="fr-CA"/>
                              </w:rPr>
                              <w:t>.</w:t>
                            </w:r>
                          </w:p>
                          <w:p w14:paraId="565C9680" w14:textId="77777777" w:rsidR="00EB3BC5" w:rsidRDefault="00EB3BC5" w:rsidP="00EB3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69B7" id="_x0000_s1060" type="#_x0000_t202" style="position:absolute;margin-left:254.4pt;margin-top:74.15pt;width:28.5pt;height:24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V5bGg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" filled="f" stroked="f" strokeweight=".5pt">
                <v:textbox>
                  <w:txbxContent>
                    <w:p w14:paraId="563F52E9" w14:textId="5AD33B8D" w:rsidR="00EB3BC5" w:rsidRPr="00303613" w:rsidRDefault="00EB3BC5" w:rsidP="00EB3BC5">
                      <w:pPr>
                        <w:rPr>
                          <w:color w:val="FF0000"/>
                          <w:lang w:val="fr-CA"/>
                        </w:rPr>
                      </w:pPr>
                      <w:r>
                        <w:rPr>
                          <w:color w:val="FF0000"/>
                          <w:lang w:val="fr-CA"/>
                        </w:rPr>
                        <w:t>2</w:t>
                      </w:r>
                      <w:r w:rsidRPr="00303613">
                        <w:rPr>
                          <w:color w:val="FF0000"/>
                          <w:lang w:val="fr-CA"/>
                        </w:rPr>
                        <w:t>.</w:t>
                      </w:r>
                    </w:p>
                    <w:p w14:paraId="565C9680" w14:textId="77777777" w:rsidR="00EB3BC5" w:rsidRDefault="00EB3BC5" w:rsidP="00EB3BC5"/>
                  </w:txbxContent>
                </v:textbox>
              </v:shape>
            </w:pict>
          </mc:Fallback>
        </mc:AlternateContent>
      </w:r>
      <w:r w:rsidR="00EB3BC5">
        <w:rPr>
          <w:noProof/>
        </w:rPr>
        <mc:AlternateContent>
          <mc:Choice Requires="wps">
            <w:drawing>
              <wp:anchor distT="0" distB="0" distL="114300" distR="114300" simplePos="0" relativeHeight="251658439" behindDoc="0" locked="0" layoutInCell="1" allowOverlap="1" wp14:anchorId="45CD1EC5" wp14:editId="3272DA07">
                <wp:simplePos x="0" y="0"/>
                <wp:positionH relativeFrom="margin">
                  <wp:align>left</wp:align>
                </wp:positionH>
                <wp:positionV relativeFrom="paragraph">
                  <wp:posOffset>974271</wp:posOffset>
                </wp:positionV>
                <wp:extent cx="3499757" cy="2618014"/>
                <wp:effectExtent l="0" t="0" r="24765" b="11430"/>
                <wp:wrapNone/>
                <wp:docPr id="1067987594" name="Rectangle 37"/>
                <wp:cNvGraphicFramePr/>
                <a:graphic xmlns:a="http://schemas.openxmlformats.org/drawingml/2006/main">
                  <a:graphicData uri="http://schemas.microsoft.com/office/word/2010/wordprocessingShape">
                    <wps:wsp>
                      <wps:cNvSpPr/>
                      <wps:spPr>
                        <a:xfrm>
                          <a:off x="0" y="0"/>
                          <a:ext cx="3499757" cy="2618014"/>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0;margin-top:76.7pt;width:275.55pt;height:206.15pt;z-index:2516584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pt" w14:anchorId="60E47C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">
                <w10:wrap anchorx="margin"/>
              </v:rect>
            </w:pict>
          </mc:Fallback>
        </mc:AlternateContent>
      </w:r>
      <w:r w:rsidR="0075182C">
        <w:rPr>
          <w:noProof/>
        </w:rPr>
        <mc:AlternateContent>
          <mc:Choice Requires="wps">
            <w:drawing>
              <wp:anchor distT="0" distB="0" distL="114300" distR="114300" simplePos="0" relativeHeight="251658437" behindDoc="0" locked="0" layoutInCell="1" allowOverlap="1" wp14:anchorId="2A6C9E84" wp14:editId="0EE0C46F">
                <wp:simplePos x="0" y="0"/>
                <wp:positionH relativeFrom="column">
                  <wp:posOffset>3600993</wp:posOffset>
                </wp:positionH>
                <wp:positionV relativeFrom="paragraph">
                  <wp:posOffset>5624</wp:posOffset>
                </wp:positionV>
                <wp:extent cx="3178629" cy="4316186"/>
                <wp:effectExtent l="0" t="0" r="22225" b="27305"/>
                <wp:wrapNone/>
                <wp:docPr id="397087370" name="Zone de texte 34"/>
                <wp:cNvGraphicFramePr/>
                <a:graphic xmlns:a="http://schemas.openxmlformats.org/drawingml/2006/main">
                  <a:graphicData uri="http://schemas.microsoft.com/office/word/2010/wordprocessingShape">
                    <wps:wsp>
                      <wps:cNvSpPr txBox="1"/>
                      <wps:spPr>
                        <a:xfrm>
                          <a:off x="0" y="0"/>
                          <a:ext cx="3178629" cy="4316186"/>
                        </a:xfrm>
                        <a:prstGeom prst="rect">
                          <a:avLst/>
                        </a:prstGeom>
                        <a:solidFill>
                          <a:srgbClr val="FFFFFF"/>
                        </a:solidFill>
                        <a:ln w="6350">
                          <a:solidFill>
                            <a:prstClr val="black"/>
                          </a:solidFill>
                        </a:ln>
                      </wps:spPr>
                      <wps:txbx>
                        <w:txbxContent>
                          <w:p w14:paraId="22A9DCA0" w14:textId="403F7ADA" w:rsidR="00775BF8" w:rsidRDefault="006D5C6E" w:rsidP="00EB3BC5">
                            <w:pPr>
                              <w:pStyle w:val="ListParagraph"/>
                              <w:numPr>
                                <w:ilvl w:val="0"/>
                                <w:numId w:val="18"/>
                              </w:numPr>
                              <w:rPr>
                                <w:lang w:val="fr-CA"/>
                              </w:rPr>
                            </w:pPr>
                            <w:r>
                              <w:rPr>
                                <w:lang w:val="fr-CA"/>
                              </w:rPr>
                              <w:t>Section</w:t>
                            </w:r>
                            <w:r w:rsidR="00BD4669">
                              <w:rPr>
                                <w:lang w:val="fr-CA"/>
                              </w:rPr>
                              <w:t xml:space="preserve"> « Informa</w:t>
                            </w:r>
                            <w:r w:rsidR="004027D1">
                              <w:rPr>
                                <w:lang w:val="fr-CA"/>
                              </w:rPr>
                              <w:t>tion</w:t>
                            </w:r>
                            <w:r w:rsidR="00FF6695">
                              <w:rPr>
                                <w:lang w:val="fr-CA"/>
                              </w:rPr>
                              <w:t xml:space="preserve"> publique »</w:t>
                            </w:r>
                          </w:p>
                          <w:p w14:paraId="3414BE9F" w14:textId="73BC33BE" w:rsidR="0075182C" w:rsidRDefault="0091466F" w:rsidP="008E3B5B">
                            <w:pPr>
                              <w:pStyle w:val="ListParagraph"/>
                              <w:numPr>
                                <w:ilvl w:val="0"/>
                                <w:numId w:val="21"/>
                              </w:numPr>
                              <w:rPr>
                                <w:b w:val="0"/>
                                <w:bCs/>
                                <w:sz w:val="24"/>
                                <w:szCs w:val="20"/>
                                <w:lang w:val="fr-CA"/>
                              </w:rPr>
                            </w:pPr>
                            <w:r>
                              <w:rPr>
                                <w:b w:val="0"/>
                                <w:bCs/>
                                <w:sz w:val="24"/>
                                <w:szCs w:val="20"/>
                                <w:lang w:val="fr-CA"/>
                              </w:rPr>
                              <w:t xml:space="preserve">Champ </w:t>
                            </w:r>
                            <w:r w:rsidR="00C56CB2">
                              <w:rPr>
                                <w:b w:val="0"/>
                                <w:bCs/>
                                <w:sz w:val="24"/>
                                <w:szCs w:val="20"/>
                                <w:lang w:val="fr-CA"/>
                              </w:rPr>
                              <w:t>pour</w:t>
                            </w:r>
                            <w:r w:rsidR="00385A67">
                              <w:rPr>
                                <w:b w:val="0"/>
                                <w:bCs/>
                                <w:sz w:val="24"/>
                                <w:szCs w:val="20"/>
                                <w:lang w:val="fr-CA"/>
                              </w:rPr>
                              <w:t xml:space="preserve"> </w:t>
                            </w:r>
                            <w:r w:rsidR="00E4764A">
                              <w:rPr>
                                <w:b w:val="0"/>
                                <w:bCs/>
                                <w:sz w:val="24"/>
                                <w:szCs w:val="20"/>
                                <w:lang w:val="fr-CA"/>
                              </w:rPr>
                              <w:t>nom d’</w:t>
                            </w:r>
                            <w:r w:rsidR="00436B52">
                              <w:rPr>
                                <w:b w:val="0"/>
                                <w:bCs/>
                                <w:sz w:val="24"/>
                                <w:szCs w:val="20"/>
                                <w:lang w:val="fr-CA"/>
                              </w:rPr>
                              <w:t>utilisateur</w:t>
                            </w:r>
                            <w:r w:rsidR="0075182C" w:rsidRPr="008E3B5B">
                              <w:rPr>
                                <w:b w:val="0"/>
                                <w:bCs/>
                                <w:sz w:val="24"/>
                                <w:szCs w:val="20"/>
                                <w:lang w:val="fr-CA"/>
                              </w:rPr>
                              <w:t>.</w:t>
                            </w:r>
                          </w:p>
                          <w:p w14:paraId="1AE1AA03" w14:textId="28AD4600" w:rsidR="0075182C" w:rsidRPr="00ED0E30" w:rsidRDefault="00473331" w:rsidP="00ED0E30">
                            <w:pPr>
                              <w:pStyle w:val="ListParagraph"/>
                              <w:numPr>
                                <w:ilvl w:val="0"/>
                                <w:numId w:val="21"/>
                              </w:numPr>
                              <w:rPr>
                                <w:b w:val="0"/>
                                <w:bCs/>
                                <w:sz w:val="24"/>
                                <w:szCs w:val="20"/>
                                <w:lang w:val="fr-CA"/>
                              </w:rPr>
                            </w:pPr>
                            <w:r>
                              <w:rPr>
                                <w:b w:val="0"/>
                                <w:bCs/>
                                <w:sz w:val="24"/>
                                <w:szCs w:val="20"/>
                                <w:lang w:val="fr-CA"/>
                              </w:rPr>
                              <w:t xml:space="preserve">Bouton </w:t>
                            </w:r>
                            <w:r w:rsidR="004A2CF4">
                              <w:rPr>
                                <w:b w:val="0"/>
                                <w:bCs/>
                                <w:sz w:val="24"/>
                                <w:szCs w:val="20"/>
                                <w:lang w:val="fr-CA"/>
                              </w:rPr>
                              <w:t>« </w:t>
                            </w:r>
                            <w:proofErr w:type="spellStart"/>
                            <w:r w:rsidR="00ED0E30">
                              <w:rPr>
                                <w:b w:val="0"/>
                                <w:bCs/>
                                <w:sz w:val="24"/>
                                <w:szCs w:val="20"/>
                                <w:lang w:val="fr-CA"/>
                              </w:rPr>
                              <w:t>Sauvagarder</w:t>
                            </w:r>
                            <w:proofErr w:type="spellEnd"/>
                            <w:r w:rsidR="00ED0E30">
                              <w:rPr>
                                <w:b w:val="0"/>
                                <w:bCs/>
                                <w:sz w:val="24"/>
                                <w:szCs w:val="20"/>
                                <w:lang w:val="fr-CA"/>
                              </w:rPr>
                              <w:t> »</w:t>
                            </w:r>
                          </w:p>
                          <w:p w14:paraId="6BA563CF" w14:textId="3E789155" w:rsidR="008F78FC" w:rsidRDefault="008F78FC" w:rsidP="008F78FC">
                            <w:pPr>
                              <w:pStyle w:val="ListParagraph"/>
                              <w:numPr>
                                <w:ilvl w:val="0"/>
                                <w:numId w:val="18"/>
                              </w:numPr>
                              <w:rPr>
                                <w:lang w:val="fr-CA"/>
                              </w:rPr>
                            </w:pPr>
                            <w:r>
                              <w:rPr>
                                <w:lang w:val="fr-CA"/>
                              </w:rPr>
                              <w:t xml:space="preserve">Section « Information </w:t>
                            </w:r>
                            <w:r w:rsidR="008E3B5B">
                              <w:rPr>
                                <w:lang w:val="fr-CA"/>
                              </w:rPr>
                              <w:t>privées</w:t>
                            </w:r>
                            <w:r>
                              <w:rPr>
                                <w:lang w:val="fr-CA"/>
                              </w:rPr>
                              <w:t> »</w:t>
                            </w:r>
                          </w:p>
                          <w:p w14:paraId="41AF3631" w14:textId="5F724793" w:rsidR="0075182C" w:rsidRDefault="009B6FF3" w:rsidP="00ED0E30">
                            <w:pPr>
                              <w:pStyle w:val="ListParagraph"/>
                              <w:numPr>
                                <w:ilvl w:val="0"/>
                                <w:numId w:val="22"/>
                              </w:numPr>
                              <w:rPr>
                                <w:b w:val="0"/>
                                <w:bCs/>
                                <w:sz w:val="24"/>
                                <w:szCs w:val="20"/>
                              </w:rPr>
                            </w:pPr>
                            <w:r>
                              <w:rPr>
                                <w:b w:val="0"/>
                                <w:bCs/>
                                <w:sz w:val="24"/>
                                <w:szCs w:val="20"/>
                              </w:rPr>
                              <w:t>Champs d’information concernant le profil de l’utilisateur</w:t>
                            </w:r>
                          </w:p>
                          <w:p w14:paraId="6CE4F157" w14:textId="2FDDB519" w:rsidR="009B6FF3" w:rsidRDefault="00B7270B" w:rsidP="00ED0E30">
                            <w:pPr>
                              <w:pStyle w:val="ListParagraph"/>
                              <w:numPr>
                                <w:ilvl w:val="0"/>
                                <w:numId w:val="22"/>
                              </w:numPr>
                              <w:rPr>
                                <w:b w:val="0"/>
                                <w:bCs/>
                                <w:sz w:val="24"/>
                                <w:szCs w:val="20"/>
                              </w:rPr>
                            </w:pPr>
                            <w:r>
                              <w:rPr>
                                <w:b w:val="0"/>
                                <w:bCs/>
                                <w:sz w:val="24"/>
                                <w:szCs w:val="20"/>
                              </w:rPr>
                              <w:t>Champs d’information</w:t>
                            </w:r>
                            <w:r w:rsidR="00B94F94">
                              <w:rPr>
                                <w:b w:val="0"/>
                                <w:bCs/>
                                <w:sz w:val="24"/>
                                <w:szCs w:val="20"/>
                              </w:rPr>
                              <w:t>s</w:t>
                            </w:r>
                            <w:r w:rsidR="004C120D">
                              <w:rPr>
                                <w:b w:val="0"/>
                                <w:bCs/>
                                <w:sz w:val="24"/>
                                <w:szCs w:val="20"/>
                              </w:rPr>
                              <w:t xml:space="preserve"> postal</w:t>
                            </w:r>
                            <w:r w:rsidR="00B94F94">
                              <w:rPr>
                                <w:b w:val="0"/>
                                <w:bCs/>
                                <w:sz w:val="24"/>
                                <w:szCs w:val="20"/>
                              </w:rPr>
                              <w:t>es</w:t>
                            </w:r>
                          </w:p>
                          <w:p w14:paraId="347E8FCA" w14:textId="7B78CF3F" w:rsidR="00B94F94" w:rsidRDefault="002C16F6" w:rsidP="00ED0E30">
                            <w:pPr>
                              <w:pStyle w:val="ListParagraph"/>
                              <w:numPr>
                                <w:ilvl w:val="0"/>
                                <w:numId w:val="22"/>
                              </w:numPr>
                              <w:rPr>
                                <w:b w:val="0"/>
                                <w:bCs/>
                                <w:sz w:val="24"/>
                                <w:szCs w:val="20"/>
                              </w:rPr>
                            </w:pPr>
                            <w:r>
                              <w:rPr>
                                <w:b w:val="0"/>
                                <w:bCs/>
                                <w:sz w:val="24"/>
                                <w:szCs w:val="20"/>
                              </w:rPr>
                              <w:t>Bouton « Sauv</w:t>
                            </w:r>
                            <w:r w:rsidR="00F46D9A">
                              <w:rPr>
                                <w:b w:val="0"/>
                                <w:bCs/>
                                <w:sz w:val="24"/>
                                <w:szCs w:val="20"/>
                              </w:rPr>
                              <w:t>egarder</w:t>
                            </w:r>
                            <w:r w:rsidR="001D2545">
                              <w:rPr>
                                <w:b w:val="0"/>
                                <w:bCs/>
                                <w:sz w:val="24"/>
                                <w:szCs w:val="20"/>
                              </w:rPr>
                              <w:t> »</w:t>
                            </w:r>
                          </w:p>
                          <w:p w14:paraId="363F3E29" w14:textId="3A166AF2" w:rsidR="00F46D9A" w:rsidRPr="00F46D9A" w:rsidRDefault="00F46D9A" w:rsidP="00F46D9A">
                            <w:pPr>
                              <w:ind w:left="1440"/>
                              <w:rPr>
                                <w:b w:val="0"/>
                                <w:bCs/>
                                <w:sz w:val="24"/>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C9E84" id="_x0000_s1061" type="#_x0000_t202" style="position:absolute;margin-left:283.55pt;margin-top:.45pt;width:250.3pt;height:339.85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" strokeweight=".5pt">
                <v:textbox>
                  <w:txbxContent>
                    <w:p w14:paraId="22A9DCA0" w14:textId="403F7ADA" w:rsidR="00775BF8" w:rsidRDefault="006D5C6E" w:rsidP="00EB3BC5">
                      <w:pPr>
                        <w:pStyle w:val="ListParagraph"/>
                        <w:numPr>
                          <w:ilvl w:val="0"/>
                          <w:numId w:val="18"/>
                        </w:numPr>
                        <w:rPr>
                          <w:lang w:val="fr-CA"/>
                        </w:rPr>
                      </w:pPr>
                      <w:r>
                        <w:rPr>
                          <w:lang w:val="fr-CA"/>
                        </w:rPr>
                        <w:t>Section</w:t>
                      </w:r>
                      <w:r w:rsidR="00BD4669">
                        <w:rPr>
                          <w:lang w:val="fr-CA"/>
                        </w:rPr>
                        <w:t xml:space="preserve"> « Informa</w:t>
                      </w:r>
                      <w:r w:rsidR="004027D1">
                        <w:rPr>
                          <w:lang w:val="fr-CA"/>
                        </w:rPr>
                        <w:t>tion</w:t>
                      </w:r>
                      <w:r w:rsidR="00FF6695">
                        <w:rPr>
                          <w:lang w:val="fr-CA"/>
                        </w:rPr>
                        <w:t xml:space="preserve"> publique »</w:t>
                      </w:r>
                    </w:p>
                    <w:p w14:paraId="3414BE9F" w14:textId="73BC33BE" w:rsidR="0075182C" w:rsidRDefault="0091466F" w:rsidP="008E3B5B">
                      <w:pPr>
                        <w:pStyle w:val="ListParagraph"/>
                        <w:numPr>
                          <w:ilvl w:val="0"/>
                          <w:numId w:val="21"/>
                        </w:numPr>
                        <w:rPr>
                          <w:b w:val="0"/>
                          <w:bCs/>
                          <w:sz w:val="24"/>
                          <w:szCs w:val="20"/>
                          <w:lang w:val="fr-CA"/>
                        </w:rPr>
                      </w:pPr>
                      <w:r>
                        <w:rPr>
                          <w:b w:val="0"/>
                          <w:bCs/>
                          <w:sz w:val="24"/>
                          <w:szCs w:val="20"/>
                          <w:lang w:val="fr-CA"/>
                        </w:rPr>
                        <w:t xml:space="preserve">Champ </w:t>
                      </w:r>
                      <w:r w:rsidR="00C56CB2">
                        <w:rPr>
                          <w:b w:val="0"/>
                          <w:bCs/>
                          <w:sz w:val="24"/>
                          <w:szCs w:val="20"/>
                          <w:lang w:val="fr-CA"/>
                        </w:rPr>
                        <w:t>pour</w:t>
                      </w:r>
                      <w:r w:rsidR="00385A67">
                        <w:rPr>
                          <w:b w:val="0"/>
                          <w:bCs/>
                          <w:sz w:val="24"/>
                          <w:szCs w:val="20"/>
                          <w:lang w:val="fr-CA"/>
                        </w:rPr>
                        <w:t xml:space="preserve"> </w:t>
                      </w:r>
                      <w:r w:rsidR="00E4764A">
                        <w:rPr>
                          <w:b w:val="0"/>
                          <w:bCs/>
                          <w:sz w:val="24"/>
                          <w:szCs w:val="20"/>
                          <w:lang w:val="fr-CA"/>
                        </w:rPr>
                        <w:t>nom d’</w:t>
                      </w:r>
                      <w:r w:rsidR="00436B52">
                        <w:rPr>
                          <w:b w:val="0"/>
                          <w:bCs/>
                          <w:sz w:val="24"/>
                          <w:szCs w:val="20"/>
                          <w:lang w:val="fr-CA"/>
                        </w:rPr>
                        <w:t>utilisateur</w:t>
                      </w:r>
                      <w:r w:rsidR="0075182C" w:rsidRPr="008E3B5B">
                        <w:rPr>
                          <w:b w:val="0"/>
                          <w:bCs/>
                          <w:sz w:val="24"/>
                          <w:szCs w:val="20"/>
                          <w:lang w:val="fr-CA"/>
                        </w:rPr>
                        <w:t>.</w:t>
                      </w:r>
                    </w:p>
                    <w:p w14:paraId="1AE1AA03" w14:textId="28AD4600" w:rsidR="0075182C" w:rsidRPr="00ED0E30" w:rsidRDefault="00473331" w:rsidP="00ED0E30">
                      <w:pPr>
                        <w:pStyle w:val="ListParagraph"/>
                        <w:numPr>
                          <w:ilvl w:val="0"/>
                          <w:numId w:val="21"/>
                        </w:numPr>
                        <w:rPr>
                          <w:b w:val="0"/>
                          <w:bCs/>
                          <w:sz w:val="24"/>
                          <w:szCs w:val="20"/>
                          <w:lang w:val="fr-CA"/>
                        </w:rPr>
                      </w:pPr>
                      <w:r>
                        <w:rPr>
                          <w:b w:val="0"/>
                          <w:bCs/>
                          <w:sz w:val="24"/>
                          <w:szCs w:val="20"/>
                          <w:lang w:val="fr-CA"/>
                        </w:rPr>
                        <w:t xml:space="preserve">Bouton </w:t>
                      </w:r>
                      <w:r w:rsidR="004A2CF4">
                        <w:rPr>
                          <w:b w:val="0"/>
                          <w:bCs/>
                          <w:sz w:val="24"/>
                          <w:szCs w:val="20"/>
                          <w:lang w:val="fr-CA"/>
                        </w:rPr>
                        <w:t>« </w:t>
                      </w:r>
                      <w:proofErr w:type="spellStart"/>
                      <w:r w:rsidR="00ED0E30">
                        <w:rPr>
                          <w:b w:val="0"/>
                          <w:bCs/>
                          <w:sz w:val="24"/>
                          <w:szCs w:val="20"/>
                          <w:lang w:val="fr-CA"/>
                        </w:rPr>
                        <w:t>Sauvagarder</w:t>
                      </w:r>
                      <w:proofErr w:type="spellEnd"/>
                      <w:r w:rsidR="00ED0E30">
                        <w:rPr>
                          <w:b w:val="0"/>
                          <w:bCs/>
                          <w:sz w:val="24"/>
                          <w:szCs w:val="20"/>
                          <w:lang w:val="fr-CA"/>
                        </w:rPr>
                        <w:t> »</w:t>
                      </w:r>
                    </w:p>
                    <w:p w14:paraId="6BA563CF" w14:textId="3E789155" w:rsidR="008F78FC" w:rsidRDefault="008F78FC" w:rsidP="008F78FC">
                      <w:pPr>
                        <w:pStyle w:val="ListParagraph"/>
                        <w:numPr>
                          <w:ilvl w:val="0"/>
                          <w:numId w:val="18"/>
                        </w:numPr>
                        <w:rPr>
                          <w:lang w:val="fr-CA"/>
                        </w:rPr>
                      </w:pPr>
                      <w:r>
                        <w:rPr>
                          <w:lang w:val="fr-CA"/>
                        </w:rPr>
                        <w:t xml:space="preserve">Section « Information </w:t>
                      </w:r>
                      <w:r w:rsidR="008E3B5B">
                        <w:rPr>
                          <w:lang w:val="fr-CA"/>
                        </w:rPr>
                        <w:t>privées</w:t>
                      </w:r>
                      <w:r>
                        <w:rPr>
                          <w:lang w:val="fr-CA"/>
                        </w:rPr>
                        <w:t> »</w:t>
                      </w:r>
                    </w:p>
                    <w:p w14:paraId="41AF3631" w14:textId="5F724793" w:rsidR="0075182C" w:rsidRDefault="009B6FF3" w:rsidP="00ED0E30">
                      <w:pPr>
                        <w:pStyle w:val="ListParagraph"/>
                        <w:numPr>
                          <w:ilvl w:val="0"/>
                          <w:numId w:val="22"/>
                        </w:numPr>
                        <w:rPr>
                          <w:b w:val="0"/>
                          <w:bCs/>
                          <w:sz w:val="24"/>
                          <w:szCs w:val="20"/>
                        </w:rPr>
                      </w:pPr>
                      <w:r>
                        <w:rPr>
                          <w:b w:val="0"/>
                          <w:bCs/>
                          <w:sz w:val="24"/>
                          <w:szCs w:val="20"/>
                        </w:rPr>
                        <w:t>Champs d’information concernant le profil de l’utilisateur</w:t>
                      </w:r>
                    </w:p>
                    <w:p w14:paraId="6CE4F157" w14:textId="2FDDB519" w:rsidR="009B6FF3" w:rsidRDefault="00B7270B" w:rsidP="00ED0E30">
                      <w:pPr>
                        <w:pStyle w:val="ListParagraph"/>
                        <w:numPr>
                          <w:ilvl w:val="0"/>
                          <w:numId w:val="22"/>
                        </w:numPr>
                        <w:rPr>
                          <w:b w:val="0"/>
                          <w:bCs/>
                          <w:sz w:val="24"/>
                          <w:szCs w:val="20"/>
                        </w:rPr>
                      </w:pPr>
                      <w:r>
                        <w:rPr>
                          <w:b w:val="0"/>
                          <w:bCs/>
                          <w:sz w:val="24"/>
                          <w:szCs w:val="20"/>
                        </w:rPr>
                        <w:t>Champs d’information</w:t>
                      </w:r>
                      <w:r w:rsidR="00B94F94">
                        <w:rPr>
                          <w:b w:val="0"/>
                          <w:bCs/>
                          <w:sz w:val="24"/>
                          <w:szCs w:val="20"/>
                        </w:rPr>
                        <w:t>s</w:t>
                      </w:r>
                      <w:r w:rsidR="004C120D">
                        <w:rPr>
                          <w:b w:val="0"/>
                          <w:bCs/>
                          <w:sz w:val="24"/>
                          <w:szCs w:val="20"/>
                        </w:rPr>
                        <w:t xml:space="preserve"> postal</w:t>
                      </w:r>
                      <w:r w:rsidR="00B94F94">
                        <w:rPr>
                          <w:b w:val="0"/>
                          <w:bCs/>
                          <w:sz w:val="24"/>
                          <w:szCs w:val="20"/>
                        </w:rPr>
                        <w:t>es</w:t>
                      </w:r>
                    </w:p>
                    <w:p w14:paraId="347E8FCA" w14:textId="7B78CF3F" w:rsidR="00B94F94" w:rsidRDefault="002C16F6" w:rsidP="00ED0E30">
                      <w:pPr>
                        <w:pStyle w:val="ListParagraph"/>
                        <w:numPr>
                          <w:ilvl w:val="0"/>
                          <w:numId w:val="22"/>
                        </w:numPr>
                        <w:rPr>
                          <w:b w:val="0"/>
                          <w:bCs/>
                          <w:sz w:val="24"/>
                          <w:szCs w:val="20"/>
                        </w:rPr>
                      </w:pPr>
                      <w:r>
                        <w:rPr>
                          <w:b w:val="0"/>
                          <w:bCs/>
                          <w:sz w:val="24"/>
                          <w:szCs w:val="20"/>
                        </w:rPr>
                        <w:t>Bouton « Sauv</w:t>
                      </w:r>
                      <w:r w:rsidR="00F46D9A">
                        <w:rPr>
                          <w:b w:val="0"/>
                          <w:bCs/>
                          <w:sz w:val="24"/>
                          <w:szCs w:val="20"/>
                        </w:rPr>
                        <w:t>egarder</w:t>
                      </w:r>
                      <w:r w:rsidR="001D2545">
                        <w:rPr>
                          <w:b w:val="0"/>
                          <w:bCs/>
                          <w:sz w:val="24"/>
                          <w:szCs w:val="20"/>
                        </w:rPr>
                        <w:t> »</w:t>
                      </w:r>
                    </w:p>
                    <w:p w14:paraId="363F3E29" w14:textId="3A166AF2" w:rsidR="00F46D9A" w:rsidRPr="00F46D9A" w:rsidRDefault="00F46D9A" w:rsidP="00F46D9A">
                      <w:pPr>
                        <w:ind w:left="1440"/>
                        <w:rPr>
                          <w:b w:val="0"/>
                          <w:bCs/>
                          <w:sz w:val="24"/>
                          <w:szCs w:val="20"/>
                        </w:rPr>
                      </w:pPr>
                    </w:p>
                  </w:txbxContent>
                </v:textbox>
              </v:shape>
            </w:pict>
          </mc:Fallback>
        </mc:AlternateContent>
      </w:r>
      <w:r w:rsidR="007F3080">
        <w:rPr>
          <w:noProof/>
        </w:rPr>
        <w:drawing>
          <wp:inline distT="0" distB="0" distL="0" distR="0" wp14:anchorId="3CAB1EE6" wp14:editId="3A1F0D06">
            <wp:extent cx="3518172" cy="3615022"/>
            <wp:effectExtent l="0" t="0" r="6350" b="5080"/>
            <wp:docPr id="9999610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24641" cy="3621669"/>
                    </a:xfrm>
                    <a:prstGeom prst="rect">
                      <a:avLst/>
                    </a:prstGeom>
                    <a:noFill/>
                  </pic:spPr>
                </pic:pic>
              </a:graphicData>
            </a:graphic>
          </wp:inline>
        </w:drawing>
      </w:r>
      <w:r w:rsidR="004165B6">
        <w:br w:type="page"/>
      </w:r>
    </w:p>
    <w:p w14:paraId="46DE422D" w14:textId="4482614C" w:rsidR="004165B6" w:rsidRDefault="002B563B" w:rsidP="00DA67FB">
      <w:pPr>
        <w:pStyle w:val="Heading2"/>
      </w:pPr>
      <w:bookmarkStart w:id="18" w:name="_Toc167227504"/>
      <w:r>
        <w:lastRenderedPageBreak/>
        <w:t xml:space="preserve">Paramètre </w:t>
      </w:r>
      <w:r w:rsidR="00156FB1">
        <w:t>de mot de passe</w:t>
      </w:r>
      <w:bookmarkEnd w:id="18"/>
    </w:p>
    <w:p w14:paraId="6BED55CC" w14:textId="43D48EB9" w:rsidR="00697F84" w:rsidRPr="00697F84" w:rsidRDefault="00C3290A" w:rsidP="00697F84">
      <w:r>
        <w:rPr>
          <w:noProof/>
        </w:rPr>
        <mc:AlternateContent>
          <mc:Choice Requires="wps">
            <w:drawing>
              <wp:anchor distT="0" distB="0" distL="114300" distR="114300" simplePos="0" relativeHeight="251658456" behindDoc="0" locked="0" layoutInCell="1" allowOverlap="1" wp14:anchorId="4B3EFCC3" wp14:editId="12A96AF0">
                <wp:simplePos x="0" y="0"/>
                <wp:positionH relativeFrom="margin">
                  <wp:align>left</wp:align>
                </wp:positionH>
                <wp:positionV relativeFrom="paragraph">
                  <wp:posOffset>5820501</wp:posOffset>
                </wp:positionV>
                <wp:extent cx="6248400" cy="2710543"/>
                <wp:effectExtent l="0" t="0" r="19050" b="13970"/>
                <wp:wrapNone/>
                <wp:docPr id="687427686" name="Zone de texte 10"/>
                <wp:cNvGraphicFramePr/>
                <a:graphic xmlns:a="http://schemas.openxmlformats.org/drawingml/2006/main">
                  <a:graphicData uri="http://schemas.microsoft.com/office/word/2010/wordprocessingShape">
                    <wps:wsp>
                      <wps:cNvSpPr txBox="1"/>
                      <wps:spPr>
                        <a:xfrm>
                          <a:off x="0" y="0"/>
                          <a:ext cx="6248400" cy="2710543"/>
                        </a:xfrm>
                        <a:prstGeom prst="rect">
                          <a:avLst/>
                        </a:prstGeom>
                        <a:solidFill>
                          <a:srgbClr val="FFFFFF"/>
                        </a:solidFill>
                        <a:ln w="6350">
                          <a:solidFill>
                            <a:prstClr val="black"/>
                          </a:solidFill>
                        </a:ln>
                      </wps:spPr>
                      <wps:txbx>
                        <w:txbxContent>
                          <w:p w14:paraId="0552E154" w14:textId="1AB8DB2F" w:rsidR="00C3290A" w:rsidRPr="00C3290A" w:rsidRDefault="00897121" w:rsidP="00C3290A">
                            <w:pPr>
                              <w:pStyle w:val="ListParagraph"/>
                              <w:numPr>
                                <w:ilvl w:val="0"/>
                                <w:numId w:val="23"/>
                              </w:numPr>
                              <w:rPr>
                                <w:lang w:val="fr-CA"/>
                              </w:rPr>
                            </w:pPr>
                            <w:r>
                              <w:rPr>
                                <w:lang w:val="fr-CA"/>
                              </w:rPr>
                              <w:t>Champ</w:t>
                            </w:r>
                            <w:r w:rsidR="00027CBA">
                              <w:rPr>
                                <w:lang w:val="fr-CA"/>
                              </w:rPr>
                              <w:t xml:space="preserve"> pour le mot de passe actuel</w:t>
                            </w:r>
                          </w:p>
                          <w:p w14:paraId="6A38AD52" w14:textId="77777777" w:rsidR="00027CBA" w:rsidRPr="00017864" w:rsidRDefault="00027CBA" w:rsidP="00027CBA">
                            <w:pPr>
                              <w:pStyle w:val="ListParagraph"/>
                              <w:numPr>
                                <w:ilvl w:val="0"/>
                                <w:numId w:val="23"/>
                              </w:numPr>
                              <w:rPr>
                                <w:lang w:val="fr-CA"/>
                              </w:rPr>
                            </w:pPr>
                            <w:r w:rsidRPr="00017864">
                              <w:rPr>
                                <w:lang w:val="fr-CA"/>
                              </w:rPr>
                              <w:t xml:space="preserve">Champs </w:t>
                            </w:r>
                            <w:r>
                              <w:rPr>
                                <w:lang w:val="fr-CA"/>
                              </w:rPr>
                              <w:t>d’entrer pour le nouveau mot de passe</w:t>
                            </w:r>
                          </w:p>
                          <w:p w14:paraId="0ABD52F1" w14:textId="77777777" w:rsidR="00027CBA" w:rsidRDefault="00027CBA" w:rsidP="00027CBA">
                            <w:pPr>
                              <w:pStyle w:val="ListParagraph"/>
                              <w:rPr>
                                <w:b w:val="0"/>
                                <w:bCs/>
                                <w:sz w:val="24"/>
                                <w:szCs w:val="20"/>
                                <w:lang w:val="fr-CA"/>
                              </w:rPr>
                            </w:pPr>
                            <w:r>
                              <w:rPr>
                                <w:b w:val="0"/>
                                <w:bCs/>
                                <w:sz w:val="24"/>
                                <w:szCs w:val="20"/>
                                <w:lang w:val="fr-CA"/>
                              </w:rPr>
                              <w:t>L’utilisateur doit rentrer dans ce champ un nouveau mot de passe contenant au moins huit caractères dont au moins une lettre minuscule, une lettre majuscule, un chiffre numérique et un caractère spécial.</w:t>
                            </w:r>
                          </w:p>
                          <w:p w14:paraId="1C4563F5" w14:textId="7CFD19E9" w:rsidR="00027CBA" w:rsidRPr="0030763C" w:rsidRDefault="00027CBA" w:rsidP="0030763C">
                            <w:pPr>
                              <w:pStyle w:val="ListParagraph"/>
                              <w:numPr>
                                <w:ilvl w:val="0"/>
                                <w:numId w:val="23"/>
                              </w:numPr>
                              <w:rPr>
                                <w:b w:val="0"/>
                                <w:bCs/>
                                <w:sz w:val="24"/>
                                <w:szCs w:val="20"/>
                                <w:lang w:val="fr-CA"/>
                              </w:rPr>
                            </w:pPr>
                            <w:r w:rsidRPr="0030763C">
                              <w:rPr>
                                <w:lang w:val="fr-CA"/>
                              </w:rPr>
                              <w:t>Champs d’entrer pour confirmer le nouveau mot de passe</w:t>
                            </w:r>
                            <w:r w:rsidRPr="0030763C">
                              <w:rPr>
                                <w:b w:val="0"/>
                                <w:bCs/>
                                <w:sz w:val="24"/>
                                <w:szCs w:val="20"/>
                                <w:lang w:val="fr-CA"/>
                              </w:rPr>
                              <w:t xml:space="preserve"> </w:t>
                            </w:r>
                          </w:p>
                          <w:p w14:paraId="6AF4C6DC" w14:textId="77777777" w:rsidR="0030763C" w:rsidRDefault="0030763C" w:rsidP="0030763C">
                            <w:pPr>
                              <w:pStyle w:val="ListParagraph"/>
                              <w:rPr>
                                <w:b w:val="0"/>
                                <w:bCs/>
                                <w:sz w:val="24"/>
                                <w:szCs w:val="20"/>
                                <w:lang w:val="fr-CA"/>
                              </w:rPr>
                            </w:pPr>
                            <w:r>
                              <w:rPr>
                                <w:b w:val="0"/>
                                <w:bCs/>
                                <w:sz w:val="24"/>
                                <w:szCs w:val="20"/>
                                <w:lang w:val="fr-CA"/>
                              </w:rPr>
                              <w:t>Ce bouton permet à l’utilisateur de confirmer son nouveau de passe. Cela aura pour effet de modifier le mot de passe dans la base de données.</w:t>
                            </w:r>
                          </w:p>
                          <w:p w14:paraId="4709D262" w14:textId="7BFC90FC" w:rsidR="0030763C" w:rsidRDefault="00E7516A" w:rsidP="0030763C">
                            <w:pPr>
                              <w:pStyle w:val="ListParagraph"/>
                              <w:numPr>
                                <w:ilvl w:val="0"/>
                                <w:numId w:val="23"/>
                              </w:numPr>
                              <w:rPr>
                                <w:sz w:val="24"/>
                                <w:szCs w:val="20"/>
                                <w:lang w:val="fr-CA"/>
                              </w:rPr>
                            </w:pPr>
                            <w:r w:rsidRPr="00E7516A">
                              <w:rPr>
                                <w:lang w:val="fr-CA"/>
                              </w:rPr>
                              <w:t>Bouton</w:t>
                            </w:r>
                            <w:r w:rsidRPr="00E7516A">
                              <w:rPr>
                                <w:sz w:val="24"/>
                                <w:szCs w:val="20"/>
                                <w:lang w:val="fr-CA"/>
                              </w:rPr>
                              <w:t xml:space="preserve"> </w:t>
                            </w:r>
                            <w:r w:rsidR="00282976">
                              <w:rPr>
                                <w:sz w:val="24"/>
                                <w:szCs w:val="20"/>
                                <w:lang w:val="fr-CA"/>
                              </w:rPr>
                              <w:t>« Sauvegar</w:t>
                            </w:r>
                            <w:r w:rsidR="00EB393C">
                              <w:rPr>
                                <w:sz w:val="24"/>
                                <w:szCs w:val="20"/>
                                <w:lang w:val="fr-CA"/>
                              </w:rPr>
                              <w:t>der »</w:t>
                            </w:r>
                          </w:p>
                          <w:p w14:paraId="41E7E400" w14:textId="11625E4B" w:rsidR="00EB393C" w:rsidRPr="00EB393C" w:rsidRDefault="00EB393C" w:rsidP="00EB393C">
                            <w:pPr>
                              <w:ind w:left="720"/>
                              <w:rPr>
                                <w:b w:val="0"/>
                                <w:bCs/>
                                <w:sz w:val="24"/>
                                <w:szCs w:val="20"/>
                                <w:lang w:val="fr-CA"/>
                              </w:rPr>
                            </w:pPr>
                            <w:r>
                              <w:rPr>
                                <w:b w:val="0"/>
                                <w:bCs/>
                                <w:sz w:val="24"/>
                                <w:szCs w:val="20"/>
                                <w:lang w:val="fr-CA"/>
                              </w:rPr>
                              <w:t>Cela aura pour effet de sauvegarder les modification</w:t>
                            </w:r>
                          </w:p>
                          <w:p w14:paraId="54FCCD2C" w14:textId="77777777" w:rsidR="00C3290A" w:rsidRPr="004132E6" w:rsidRDefault="00C3290A" w:rsidP="00C3290A">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EFCC3" id="_x0000_s1062" type="#_x0000_t202" style="position:absolute;margin-left:0;margin-top:458.3pt;width:492pt;height:213.45pt;z-index:251658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" strokeweight=".5pt">
                <v:textbox>
                  <w:txbxContent>
                    <w:p w14:paraId="0552E154" w14:textId="1AB8DB2F" w:rsidR="00C3290A" w:rsidRPr="00C3290A" w:rsidRDefault="00897121" w:rsidP="00C3290A">
                      <w:pPr>
                        <w:pStyle w:val="ListParagraph"/>
                        <w:numPr>
                          <w:ilvl w:val="0"/>
                          <w:numId w:val="23"/>
                        </w:numPr>
                        <w:rPr>
                          <w:lang w:val="fr-CA"/>
                        </w:rPr>
                      </w:pPr>
                      <w:r>
                        <w:rPr>
                          <w:lang w:val="fr-CA"/>
                        </w:rPr>
                        <w:t>Champ</w:t>
                      </w:r>
                      <w:r w:rsidR="00027CBA">
                        <w:rPr>
                          <w:lang w:val="fr-CA"/>
                        </w:rPr>
                        <w:t xml:space="preserve"> pour le mot de passe actuel</w:t>
                      </w:r>
                    </w:p>
                    <w:p w14:paraId="6A38AD52" w14:textId="77777777" w:rsidR="00027CBA" w:rsidRPr="00017864" w:rsidRDefault="00027CBA" w:rsidP="00027CBA">
                      <w:pPr>
                        <w:pStyle w:val="ListParagraph"/>
                        <w:numPr>
                          <w:ilvl w:val="0"/>
                          <w:numId w:val="23"/>
                        </w:numPr>
                        <w:rPr>
                          <w:lang w:val="fr-CA"/>
                        </w:rPr>
                      </w:pPr>
                      <w:r w:rsidRPr="00017864">
                        <w:rPr>
                          <w:lang w:val="fr-CA"/>
                        </w:rPr>
                        <w:t xml:space="preserve">Champs </w:t>
                      </w:r>
                      <w:r>
                        <w:rPr>
                          <w:lang w:val="fr-CA"/>
                        </w:rPr>
                        <w:t>d’entrer pour le nouveau mot de passe</w:t>
                      </w:r>
                    </w:p>
                    <w:p w14:paraId="0ABD52F1" w14:textId="77777777" w:rsidR="00027CBA" w:rsidRDefault="00027CBA" w:rsidP="00027CBA">
                      <w:pPr>
                        <w:pStyle w:val="ListParagraph"/>
                        <w:rPr>
                          <w:b w:val="0"/>
                          <w:bCs/>
                          <w:sz w:val="24"/>
                          <w:szCs w:val="20"/>
                          <w:lang w:val="fr-CA"/>
                        </w:rPr>
                      </w:pPr>
                      <w:r>
                        <w:rPr>
                          <w:b w:val="0"/>
                          <w:bCs/>
                          <w:sz w:val="24"/>
                          <w:szCs w:val="20"/>
                          <w:lang w:val="fr-CA"/>
                        </w:rPr>
                        <w:t>L’utilisateur doit rentrer dans ce champ un nouveau mot de passe contenant au moins huit caractères dont au moins une lettre minuscule, une lettre majuscule, un chiffre numérique et un caractère spécial.</w:t>
                      </w:r>
                    </w:p>
                    <w:p w14:paraId="1C4563F5" w14:textId="7CFD19E9" w:rsidR="00027CBA" w:rsidRPr="0030763C" w:rsidRDefault="00027CBA" w:rsidP="0030763C">
                      <w:pPr>
                        <w:pStyle w:val="ListParagraph"/>
                        <w:numPr>
                          <w:ilvl w:val="0"/>
                          <w:numId w:val="23"/>
                        </w:numPr>
                        <w:rPr>
                          <w:b w:val="0"/>
                          <w:bCs/>
                          <w:sz w:val="24"/>
                          <w:szCs w:val="20"/>
                          <w:lang w:val="fr-CA"/>
                        </w:rPr>
                      </w:pPr>
                      <w:r w:rsidRPr="0030763C">
                        <w:rPr>
                          <w:lang w:val="fr-CA"/>
                        </w:rPr>
                        <w:t>Champs d’entrer pour confirmer le nouveau mot de passe</w:t>
                      </w:r>
                      <w:r w:rsidRPr="0030763C">
                        <w:rPr>
                          <w:b w:val="0"/>
                          <w:bCs/>
                          <w:sz w:val="24"/>
                          <w:szCs w:val="20"/>
                          <w:lang w:val="fr-CA"/>
                        </w:rPr>
                        <w:t xml:space="preserve"> </w:t>
                      </w:r>
                    </w:p>
                    <w:p w14:paraId="6AF4C6DC" w14:textId="77777777" w:rsidR="0030763C" w:rsidRDefault="0030763C" w:rsidP="0030763C">
                      <w:pPr>
                        <w:pStyle w:val="ListParagraph"/>
                        <w:rPr>
                          <w:b w:val="0"/>
                          <w:bCs/>
                          <w:sz w:val="24"/>
                          <w:szCs w:val="20"/>
                          <w:lang w:val="fr-CA"/>
                        </w:rPr>
                      </w:pPr>
                      <w:r>
                        <w:rPr>
                          <w:b w:val="0"/>
                          <w:bCs/>
                          <w:sz w:val="24"/>
                          <w:szCs w:val="20"/>
                          <w:lang w:val="fr-CA"/>
                        </w:rPr>
                        <w:t>Ce bouton permet à l’utilisateur de confirmer son nouveau de passe. Cela aura pour effet de modifier le mot de passe dans la base de données.</w:t>
                      </w:r>
                    </w:p>
                    <w:p w14:paraId="4709D262" w14:textId="7BFC90FC" w:rsidR="0030763C" w:rsidRDefault="00E7516A" w:rsidP="0030763C">
                      <w:pPr>
                        <w:pStyle w:val="ListParagraph"/>
                        <w:numPr>
                          <w:ilvl w:val="0"/>
                          <w:numId w:val="23"/>
                        </w:numPr>
                        <w:rPr>
                          <w:sz w:val="24"/>
                          <w:szCs w:val="20"/>
                          <w:lang w:val="fr-CA"/>
                        </w:rPr>
                      </w:pPr>
                      <w:r w:rsidRPr="00E7516A">
                        <w:rPr>
                          <w:lang w:val="fr-CA"/>
                        </w:rPr>
                        <w:t>Bouton</w:t>
                      </w:r>
                      <w:r w:rsidRPr="00E7516A">
                        <w:rPr>
                          <w:sz w:val="24"/>
                          <w:szCs w:val="20"/>
                          <w:lang w:val="fr-CA"/>
                        </w:rPr>
                        <w:t xml:space="preserve"> </w:t>
                      </w:r>
                      <w:r w:rsidR="00282976">
                        <w:rPr>
                          <w:sz w:val="24"/>
                          <w:szCs w:val="20"/>
                          <w:lang w:val="fr-CA"/>
                        </w:rPr>
                        <w:t>« Sauvegar</w:t>
                      </w:r>
                      <w:r w:rsidR="00EB393C">
                        <w:rPr>
                          <w:sz w:val="24"/>
                          <w:szCs w:val="20"/>
                          <w:lang w:val="fr-CA"/>
                        </w:rPr>
                        <w:t>der »</w:t>
                      </w:r>
                    </w:p>
                    <w:p w14:paraId="41E7E400" w14:textId="11625E4B" w:rsidR="00EB393C" w:rsidRPr="00EB393C" w:rsidRDefault="00EB393C" w:rsidP="00EB393C">
                      <w:pPr>
                        <w:ind w:left="720"/>
                        <w:rPr>
                          <w:b w:val="0"/>
                          <w:bCs/>
                          <w:sz w:val="24"/>
                          <w:szCs w:val="20"/>
                          <w:lang w:val="fr-CA"/>
                        </w:rPr>
                      </w:pPr>
                      <w:r>
                        <w:rPr>
                          <w:b w:val="0"/>
                          <w:bCs/>
                          <w:sz w:val="24"/>
                          <w:szCs w:val="20"/>
                          <w:lang w:val="fr-CA"/>
                        </w:rPr>
                        <w:t>Cela aura pour effet de sauvegarder les modification</w:t>
                      </w:r>
                    </w:p>
                    <w:p w14:paraId="54FCCD2C" w14:textId="77777777" w:rsidR="00C3290A" w:rsidRPr="004132E6" w:rsidRDefault="00C3290A" w:rsidP="00C3290A">
                      <w:pPr>
                        <w:pStyle w:val="ListParagraph"/>
                        <w:rPr>
                          <w:b w:val="0"/>
                          <w:bCs/>
                          <w:sz w:val="24"/>
                          <w:szCs w:val="20"/>
                          <w:lang w:val="fr-CA"/>
                        </w:rPr>
                      </w:pPr>
                    </w:p>
                  </w:txbxContent>
                </v:textbox>
                <w10:wrap anchorx="margin"/>
              </v:shape>
            </w:pict>
          </mc:Fallback>
        </mc:AlternateContent>
      </w:r>
      <w:r>
        <w:rPr>
          <w:noProof/>
        </w:rPr>
        <mc:AlternateContent>
          <mc:Choice Requires="wps">
            <w:drawing>
              <wp:anchor distT="0" distB="0" distL="114300" distR="114300" simplePos="0" relativeHeight="251658455" behindDoc="0" locked="0" layoutInCell="1" allowOverlap="1" wp14:anchorId="4438FFFE" wp14:editId="1A981E8C">
                <wp:simplePos x="0" y="0"/>
                <wp:positionH relativeFrom="margin">
                  <wp:posOffset>95794</wp:posOffset>
                </wp:positionH>
                <wp:positionV relativeFrom="paragraph">
                  <wp:posOffset>5265329</wp:posOffset>
                </wp:positionV>
                <wp:extent cx="881290" cy="348252"/>
                <wp:effectExtent l="0" t="0" r="14605" b="13970"/>
                <wp:wrapNone/>
                <wp:docPr id="1424645105" name="Rectangle 37"/>
                <wp:cNvGraphicFramePr/>
                <a:graphic xmlns:a="http://schemas.openxmlformats.org/drawingml/2006/main">
                  <a:graphicData uri="http://schemas.microsoft.com/office/word/2010/wordprocessingShape">
                    <wps:wsp>
                      <wps:cNvSpPr/>
                      <wps:spPr>
                        <a:xfrm>
                          <a:off x="0" y="0"/>
                          <a:ext cx="881290" cy="34825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A523F" id="Rectangle 37" o:spid="_x0000_s1026" style="position:absolute;margin-left:7.55pt;margin-top:414.6pt;width:69.4pt;height:27.4pt;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" filled="f" strokecolor="red" strokeweight="2pt">
                <w10:wrap anchorx="margin"/>
              </v:rect>
            </w:pict>
          </mc:Fallback>
        </mc:AlternateContent>
      </w:r>
      <w:r>
        <w:rPr>
          <w:noProof/>
        </w:rPr>
        <mc:AlternateContent>
          <mc:Choice Requires="wps">
            <w:drawing>
              <wp:anchor distT="0" distB="0" distL="114300" distR="114300" simplePos="0" relativeHeight="251658454" behindDoc="0" locked="0" layoutInCell="1" allowOverlap="1" wp14:anchorId="5B710515" wp14:editId="316D7E39">
                <wp:simplePos x="0" y="0"/>
                <wp:positionH relativeFrom="margin">
                  <wp:posOffset>90351</wp:posOffset>
                </wp:positionH>
                <wp:positionV relativeFrom="paragraph">
                  <wp:posOffset>4851672</wp:posOffset>
                </wp:positionV>
                <wp:extent cx="5932715" cy="321129"/>
                <wp:effectExtent l="0" t="0" r="11430" b="22225"/>
                <wp:wrapNone/>
                <wp:docPr id="1673535329" name="Rectangle 37"/>
                <wp:cNvGraphicFramePr/>
                <a:graphic xmlns:a="http://schemas.openxmlformats.org/drawingml/2006/main">
                  <a:graphicData uri="http://schemas.microsoft.com/office/word/2010/wordprocessingShape">
                    <wps:wsp>
                      <wps:cNvSpPr/>
                      <wps:spPr>
                        <a:xfrm>
                          <a:off x="0" y="0"/>
                          <a:ext cx="5932715" cy="32112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1A35C" id="Rectangle 37" o:spid="_x0000_s1026" style="position:absolute;margin-left:7.1pt;margin-top:382pt;width:467.15pt;height:25.3pt;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" filled="f" strokecolor="red" strokeweight="2pt">
                <w10:wrap anchorx="margin"/>
              </v:rect>
            </w:pict>
          </mc:Fallback>
        </mc:AlternateContent>
      </w:r>
      <w:r>
        <w:rPr>
          <w:noProof/>
        </w:rPr>
        <mc:AlternateContent>
          <mc:Choice Requires="wps">
            <w:drawing>
              <wp:anchor distT="0" distB="0" distL="114300" distR="114300" simplePos="0" relativeHeight="251658453" behindDoc="0" locked="0" layoutInCell="1" allowOverlap="1" wp14:anchorId="0D29D5AE" wp14:editId="52A5FDED">
                <wp:simplePos x="0" y="0"/>
                <wp:positionH relativeFrom="margin">
                  <wp:align>center</wp:align>
                </wp:positionH>
                <wp:positionV relativeFrom="paragraph">
                  <wp:posOffset>4410620</wp:posOffset>
                </wp:positionV>
                <wp:extent cx="5932715" cy="315685"/>
                <wp:effectExtent l="0" t="0" r="11430" b="27305"/>
                <wp:wrapNone/>
                <wp:docPr id="78860586" name="Rectangle 37"/>
                <wp:cNvGraphicFramePr/>
                <a:graphic xmlns:a="http://schemas.openxmlformats.org/drawingml/2006/main">
                  <a:graphicData uri="http://schemas.microsoft.com/office/word/2010/wordprocessingShape">
                    <wps:wsp>
                      <wps:cNvSpPr/>
                      <wps:spPr>
                        <a:xfrm>
                          <a:off x="0" y="0"/>
                          <a:ext cx="5932715" cy="31568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353E" id="Rectangle 37" o:spid="_x0000_s1026" style="position:absolute;margin-left:0;margin-top:347.3pt;width:467.15pt;height:24.85pt;z-index:2516584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" filled="f" strokecolor="red" strokeweight="2pt">
                <w10:wrap anchorx="margin"/>
              </v:rect>
            </w:pict>
          </mc:Fallback>
        </mc:AlternateContent>
      </w:r>
      <w:r>
        <w:rPr>
          <w:noProof/>
        </w:rPr>
        <mc:AlternateContent>
          <mc:Choice Requires="wps">
            <w:drawing>
              <wp:anchor distT="0" distB="0" distL="114300" distR="114300" simplePos="0" relativeHeight="251658452" behindDoc="0" locked="0" layoutInCell="1" allowOverlap="1" wp14:anchorId="218E322C" wp14:editId="78F9AF9E">
                <wp:simplePos x="0" y="0"/>
                <wp:positionH relativeFrom="margin">
                  <wp:posOffset>95793</wp:posOffset>
                </wp:positionH>
                <wp:positionV relativeFrom="paragraph">
                  <wp:posOffset>3871957</wp:posOffset>
                </wp:positionV>
                <wp:extent cx="5932715" cy="462643"/>
                <wp:effectExtent l="0" t="0" r="11430" b="13970"/>
                <wp:wrapNone/>
                <wp:docPr id="1977431057" name="Rectangle 37"/>
                <wp:cNvGraphicFramePr/>
                <a:graphic xmlns:a="http://schemas.openxmlformats.org/drawingml/2006/main">
                  <a:graphicData uri="http://schemas.microsoft.com/office/word/2010/wordprocessingShape">
                    <wps:wsp>
                      <wps:cNvSpPr/>
                      <wps:spPr>
                        <a:xfrm>
                          <a:off x="0" y="0"/>
                          <a:ext cx="5932715" cy="46264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09FCB" id="Rectangle 37" o:spid="_x0000_s1026" style="position:absolute;margin-left:7.55pt;margin-top:304.9pt;width:467.15pt;height:36.45pt;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" filled="f" strokecolor="red" strokeweight="2pt">
                <w10:wrap anchorx="margin"/>
              </v:rect>
            </w:pict>
          </mc:Fallback>
        </mc:AlternateContent>
      </w:r>
      <w:r w:rsidR="00697F84" w:rsidRPr="00697F84">
        <w:rPr>
          <w:noProof/>
        </w:rPr>
        <w:drawing>
          <wp:inline distT="0" distB="0" distL="0" distR="0" wp14:anchorId="5F960E71" wp14:editId="1605E523">
            <wp:extent cx="6097270" cy="3472180"/>
            <wp:effectExtent l="0" t="0" r="0" b="0"/>
            <wp:docPr id="69404210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2108" name="Image 1" descr="Une image contenant texte, capture d’écran, logiciel, Système d’exploitation&#10;&#10;Description générée automatiquement"/>
                    <pic:cNvPicPr/>
                  </pic:nvPicPr>
                  <pic:blipFill>
                    <a:blip r:embed="rId38"/>
                    <a:stretch>
                      <a:fillRect/>
                    </a:stretch>
                  </pic:blipFill>
                  <pic:spPr>
                    <a:xfrm>
                      <a:off x="0" y="0"/>
                      <a:ext cx="6097270" cy="3472180"/>
                    </a:xfrm>
                    <a:prstGeom prst="rect">
                      <a:avLst/>
                    </a:prstGeom>
                  </pic:spPr>
                </pic:pic>
              </a:graphicData>
            </a:graphic>
          </wp:inline>
        </w:drawing>
      </w:r>
      <w:r w:rsidR="00EF1527" w:rsidRPr="00EF1527">
        <w:rPr>
          <w:noProof/>
        </w:rPr>
        <w:t xml:space="preserve"> </w:t>
      </w:r>
      <w:r w:rsidR="00EF1527" w:rsidRPr="00EF1527">
        <w:rPr>
          <w:noProof/>
        </w:rPr>
        <w:drawing>
          <wp:inline distT="0" distB="0" distL="0" distR="0" wp14:anchorId="7922F9BB" wp14:editId="738FF5EE">
            <wp:extent cx="6097270" cy="2282190"/>
            <wp:effectExtent l="0" t="0" r="0" b="3810"/>
            <wp:docPr id="20734803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034" name="Image 1" descr="Une image contenant texte, capture d’écran, Police, nombre&#10;&#10;Description générée automatiquement"/>
                    <pic:cNvPicPr/>
                  </pic:nvPicPr>
                  <pic:blipFill>
                    <a:blip r:embed="rId39"/>
                    <a:stretch>
                      <a:fillRect/>
                    </a:stretch>
                  </pic:blipFill>
                  <pic:spPr>
                    <a:xfrm>
                      <a:off x="0" y="0"/>
                      <a:ext cx="6097270" cy="2282190"/>
                    </a:xfrm>
                    <a:prstGeom prst="rect">
                      <a:avLst/>
                    </a:prstGeom>
                  </pic:spPr>
                </pic:pic>
              </a:graphicData>
            </a:graphic>
          </wp:inline>
        </w:drawing>
      </w:r>
    </w:p>
    <w:p w14:paraId="5E8E8BEB" w14:textId="77777777" w:rsidR="004165B6" w:rsidRDefault="004165B6" w:rsidP="00EB70B8">
      <w:pPr>
        <w:rPr>
          <w:rFonts w:asciiTheme="majorHAnsi" w:eastAsiaTheme="majorEastAsia" w:hAnsiTheme="majorHAnsi" w:cstheme="majorBidi"/>
          <w:color w:val="061F57" w:themeColor="text2" w:themeShade="BF"/>
          <w:kern w:val="28"/>
          <w:sz w:val="52"/>
          <w:szCs w:val="32"/>
        </w:rPr>
      </w:pPr>
      <w:r>
        <w:rPr>
          <w:rFonts w:asciiTheme="majorHAnsi" w:eastAsiaTheme="majorEastAsia" w:hAnsiTheme="majorHAnsi" w:cstheme="majorBidi"/>
          <w:color w:val="061F57" w:themeColor="text2" w:themeShade="BF"/>
          <w:kern w:val="28"/>
          <w:sz w:val="52"/>
          <w:szCs w:val="32"/>
        </w:rPr>
        <w:br w:type="page"/>
      </w:r>
    </w:p>
    <w:p w14:paraId="14EE3540" w14:textId="65D72402" w:rsidR="00943652" w:rsidRDefault="008A64CF" w:rsidP="008A64CF">
      <w:pPr>
        <w:pStyle w:val="Heading1"/>
      </w:pPr>
      <w:bookmarkStart w:id="19" w:name="_Toc167227505"/>
      <w:r>
        <w:lastRenderedPageBreak/>
        <w:t>Page</w:t>
      </w:r>
      <w:r w:rsidR="00C13E8B">
        <w:t xml:space="preserve"> </w:t>
      </w:r>
      <w:r w:rsidR="008028D2">
        <w:rPr>
          <w:lang w:val="en-CA"/>
        </w:rPr>
        <w:t>« R</w:t>
      </w:r>
      <w:proofErr w:type="spellStart"/>
      <w:r w:rsidR="00C13E8B">
        <w:t>e</w:t>
      </w:r>
      <w:r w:rsidR="00410479">
        <w:t>cherche</w:t>
      </w:r>
      <w:bookmarkEnd w:id="19"/>
      <w:proofErr w:type="spellEnd"/>
      <w:r w:rsidR="008028D2">
        <w:t xml:space="preserve"> »</w:t>
      </w:r>
    </w:p>
    <w:p w14:paraId="2732210E" w14:textId="12CB4A91" w:rsidR="00C0259E" w:rsidRDefault="00943652" w:rsidP="00906CA4">
      <w:r>
        <w:t>Voici la page qui permet à l’utilisateur de visualiser</w:t>
      </w:r>
      <w:r w:rsidR="00A63721">
        <w:t xml:space="preserve"> le</w:t>
      </w:r>
      <w:r w:rsidR="009B28D1">
        <w:t>s produits</w:t>
      </w:r>
      <w:r w:rsidR="008650A8">
        <w:t xml:space="preserve"> </w:t>
      </w:r>
      <w:r w:rsidR="00906CA4">
        <w:t>du</w:t>
      </w:r>
      <w:r w:rsidR="00A63721">
        <w:t xml:space="preserve"> catalogue selon l</w:t>
      </w:r>
      <w:r w:rsidR="001D5974">
        <w:t>’é</w:t>
      </w:r>
      <w:r w:rsidR="00906CA4">
        <w:t xml:space="preserve">lément </w:t>
      </w:r>
      <w:r w:rsidR="008E3E4E">
        <w:t>recherché</w:t>
      </w:r>
      <w:r w:rsidR="004D4A46">
        <w:t>.</w:t>
      </w:r>
    </w:p>
    <w:p w14:paraId="27A9A83B" w14:textId="77777777" w:rsidR="004E63AE" w:rsidRDefault="004E63AE" w:rsidP="00EB70B8">
      <w:pPr>
        <w:rPr>
          <w:rFonts w:asciiTheme="majorHAnsi" w:eastAsiaTheme="majorEastAsia" w:hAnsiTheme="majorHAnsi" w:cstheme="majorBidi"/>
          <w:color w:val="061F57" w:themeColor="text2" w:themeShade="BF"/>
          <w:kern w:val="28"/>
          <w:sz w:val="52"/>
          <w:szCs w:val="32"/>
        </w:rPr>
      </w:pPr>
      <w:r w:rsidRPr="004E63AE">
        <w:rPr>
          <w:rFonts w:asciiTheme="majorHAnsi" w:eastAsiaTheme="majorEastAsia" w:hAnsiTheme="majorHAnsi" w:cstheme="majorBidi"/>
          <w:noProof/>
          <w:color w:val="061F57" w:themeColor="text2" w:themeShade="BF"/>
          <w:kern w:val="28"/>
          <w:sz w:val="52"/>
          <w:szCs w:val="32"/>
        </w:rPr>
        <w:drawing>
          <wp:inline distT="0" distB="0" distL="0" distR="0" wp14:anchorId="27A9712D" wp14:editId="6C2223B6">
            <wp:extent cx="6097270" cy="2745105"/>
            <wp:effectExtent l="0" t="0" r="0" b="0"/>
            <wp:docPr id="1146114401" name="Image 1" descr="Une image contenant texte, ordinateur,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14401" name="Image 1" descr="Une image contenant texte, ordinateur, capture d’écran, logiciel&#10;&#10;Description générée automatiquement"/>
                    <pic:cNvPicPr/>
                  </pic:nvPicPr>
                  <pic:blipFill>
                    <a:blip r:embed="rId40"/>
                    <a:stretch>
                      <a:fillRect/>
                    </a:stretch>
                  </pic:blipFill>
                  <pic:spPr>
                    <a:xfrm>
                      <a:off x="0" y="0"/>
                      <a:ext cx="6097270" cy="2745105"/>
                    </a:xfrm>
                    <a:prstGeom prst="rect">
                      <a:avLst/>
                    </a:prstGeom>
                  </pic:spPr>
                </pic:pic>
              </a:graphicData>
            </a:graphic>
          </wp:inline>
        </w:drawing>
      </w:r>
    </w:p>
    <w:p w14:paraId="57ACD274" w14:textId="77777777" w:rsidR="002F5EB9" w:rsidRDefault="002F5EB9" w:rsidP="00EB70B8">
      <w:pPr>
        <w:rPr>
          <w:rFonts w:asciiTheme="majorHAnsi" w:eastAsiaTheme="majorEastAsia" w:hAnsiTheme="majorHAnsi" w:cstheme="majorBidi"/>
          <w:color w:val="061F57" w:themeColor="text2" w:themeShade="BF"/>
          <w:kern w:val="28"/>
          <w:szCs w:val="16"/>
        </w:rPr>
      </w:pPr>
    </w:p>
    <w:p w14:paraId="74B241FF" w14:textId="228ACCC9" w:rsidR="005559D0" w:rsidRDefault="002F5EB9" w:rsidP="005559D0">
      <w:pPr>
        <w:rPr>
          <w:rFonts w:asciiTheme="majorHAnsi" w:eastAsiaTheme="majorEastAsia" w:hAnsiTheme="majorHAnsi" w:cstheme="majorBidi"/>
          <w:color w:val="061F57" w:themeColor="text2" w:themeShade="BF"/>
          <w:kern w:val="28"/>
          <w:szCs w:val="16"/>
        </w:rPr>
      </w:pPr>
      <w:r>
        <w:rPr>
          <w:rFonts w:asciiTheme="majorHAnsi" w:eastAsiaTheme="majorEastAsia" w:hAnsiTheme="majorHAnsi" w:cstheme="majorBidi"/>
          <w:color w:val="061F57" w:themeColor="text2" w:themeShade="BF"/>
          <w:kern w:val="28"/>
          <w:szCs w:val="16"/>
        </w:rPr>
        <w:t>Dans cet exemple</w:t>
      </w:r>
      <w:r w:rsidR="007C0997">
        <w:rPr>
          <w:rFonts w:asciiTheme="majorHAnsi" w:eastAsiaTheme="majorEastAsia" w:hAnsiTheme="majorHAnsi" w:cstheme="majorBidi"/>
          <w:color w:val="061F57" w:themeColor="text2" w:themeShade="BF"/>
          <w:kern w:val="28"/>
          <w:szCs w:val="16"/>
        </w:rPr>
        <w:t xml:space="preserve">, l’utilisateur </w:t>
      </w:r>
      <w:r w:rsidR="00F05692">
        <w:rPr>
          <w:rFonts w:asciiTheme="majorHAnsi" w:eastAsiaTheme="majorEastAsia" w:hAnsiTheme="majorHAnsi" w:cstheme="majorBidi"/>
          <w:color w:val="061F57" w:themeColor="text2" w:themeShade="BF"/>
          <w:kern w:val="28"/>
          <w:szCs w:val="16"/>
        </w:rPr>
        <w:t xml:space="preserve">a </w:t>
      </w:r>
      <w:r w:rsidR="007C0997">
        <w:rPr>
          <w:rFonts w:asciiTheme="majorHAnsi" w:eastAsiaTheme="majorEastAsia" w:hAnsiTheme="majorHAnsi" w:cstheme="majorBidi"/>
          <w:color w:val="061F57" w:themeColor="text2" w:themeShade="BF"/>
          <w:kern w:val="28"/>
          <w:szCs w:val="16"/>
        </w:rPr>
        <w:t>tap</w:t>
      </w:r>
      <w:r w:rsidR="00F05692">
        <w:rPr>
          <w:rFonts w:asciiTheme="majorHAnsi" w:eastAsiaTheme="majorEastAsia" w:hAnsiTheme="majorHAnsi" w:cstheme="majorBidi"/>
          <w:color w:val="061F57" w:themeColor="text2" w:themeShade="BF"/>
          <w:kern w:val="28"/>
          <w:szCs w:val="16"/>
        </w:rPr>
        <w:t>é</w:t>
      </w:r>
      <w:r w:rsidR="007C0997">
        <w:rPr>
          <w:rFonts w:asciiTheme="majorHAnsi" w:eastAsiaTheme="majorEastAsia" w:hAnsiTheme="majorHAnsi" w:cstheme="majorBidi"/>
          <w:color w:val="061F57" w:themeColor="text2" w:themeShade="BF"/>
          <w:kern w:val="28"/>
          <w:szCs w:val="16"/>
        </w:rPr>
        <w:t xml:space="preserve"> dans la barre de recherche « </w:t>
      </w:r>
      <w:r w:rsidR="00B24B03">
        <w:rPr>
          <w:rFonts w:asciiTheme="majorHAnsi" w:eastAsiaTheme="majorEastAsia" w:hAnsiTheme="majorHAnsi" w:cstheme="majorBidi"/>
          <w:color w:val="061F57" w:themeColor="text2" w:themeShade="BF"/>
          <w:kern w:val="28"/>
          <w:szCs w:val="16"/>
        </w:rPr>
        <w:t>laptop »</w:t>
      </w:r>
      <w:r w:rsidR="00656526">
        <w:rPr>
          <w:rFonts w:asciiTheme="majorHAnsi" w:eastAsiaTheme="majorEastAsia" w:hAnsiTheme="majorHAnsi" w:cstheme="majorBidi"/>
          <w:color w:val="061F57" w:themeColor="text2" w:themeShade="BF"/>
          <w:kern w:val="28"/>
          <w:szCs w:val="16"/>
        </w:rPr>
        <w:t>.</w:t>
      </w:r>
    </w:p>
    <w:p w14:paraId="3D21328B" w14:textId="77777777" w:rsidR="005559D0" w:rsidRPr="005559D0" w:rsidRDefault="005559D0" w:rsidP="005559D0">
      <w:pPr>
        <w:rPr>
          <w:rFonts w:asciiTheme="majorHAnsi" w:eastAsiaTheme="majorEastAsia" w:hAnsiTheme="majorHAnsi" w:cstheme="majorBidi"/>
          <w:color w:val="061F57" w:themeColor="text2" w:themeShade="BF"/>
          <w:kern w:val="28"/>
          <w:szCs w:val="16"/>
        </w:rPr>
      </w:pPr>
    </w:p>
    <w:p w14:paraId="7D73B8B6" w14:textId="36BFA879" w:rsidR="00CC31D0" w:rsidRDefault="00205A1B" w:rsidP="005559D0">
      <w:pPr>
        <w:pStyle w:val="Heading2"/>
      </w:pPr>
      <w:bookmarkStart w:id="20" w:name="_Toc167227506"/>
      <w:r>
        <w:rPr>
          <w:noProof/>
        </w:rPr>
        <mc:AlternateContent>
          <mc:Choice Requires="wps">
            <w:drawing>
              <wp:anchor distT="0" distB="0" distL="114300" distR="114300" simplePos="0" relativeHeight="251658342" behindDoc="0" locked="0" layoutInCell="1" allowOverlap="1" wp14:anchorId="54F13D1A" wp14:editId="49D5AFE3">
                <wp:simplePos x="0" y="0"/>
                <wp:positionH relativeFrom="margin">
                  <wp:align>right</wp:align>
                </wp:positionH>
                <wp:positionV relativeFrom="paragraph">
                  <wp:posOffset>293370</wp:posOffset>
                </wp:positionV>
                <wp:extent cx="2835729" cy="4081962"/>
                <wp:effectExtent l="0" t="0" r="22225" b="13970"/>
                <wp:wrapNone/>
                <wp:docPr id="922928073" name="Zone de texte 10"/>
                <wp:cNvGraphicFramePr/>
                <a:graphic xmlns:a="http://schemas.openxmlformats.org/drawingml/2006/main">
                  <a:graphicData uri="http://schemas.microsoft.com/office/word/2010/wordprocessingShape">
                    <wps:wsp>
                      <wps:cNvSpPr txBox="1"/>
                      <wps:spPr>
                        <a:xfrm>
                          <a:off x="0" y="0"/>
                          <a:ext cx="2835729" cy="4081962"/>
                        </a:xfrm>
                        <a:prstGeom prst="rect">
                          <a:avLst/>
                        </a:prstGeom>
                        <a:solidFill>
                          <a:srgbClr val="FFFFFF"/>
                        </a:solidFill>
                        <a:ln w="6350">
                          <a:solidFill>
                            <a:prstClr val="black"/>
                          </a:solidFill>
                        </a:ln>
                      </wps:spPr>
                      <wps:txbx>
                        <w:txbxContent>
                          <w:p w14:paraId="3577BCF6" w14:textId="782980F6" w:rsidR="00205A1B" w:rsidRPr="00205A1B" w:rsidRDefault="00205A1B" w:rsidP="00205A1B">
                            <w:pPr>
                              <w:pStyle w:val="ListParagraph"/>
                              <w:numPr>
                                <w:ilvl w:val="0"/>
                                <w:numId w:val="11"/>
                              </w:numPr>
                              <w:rPr>
                                <w:lang w:val="fr-CA"/>
                              </w:rPr>
                            </w:pPr>
                            <w:r>
                              <w:rPr>
                                <w:lang w:val="fr-CA"/>
                              </w:rPr>
                              <w:t>Image du produit</w:t>
                            </w:r>
                          </w:p>
                          <w:p w14:paraId="01E91C42" w14:textId="47AAD36B" w:rsidR="00205A1B" w:rsidRPr="00205A1B" w:rsidRDefault="00205A1B" w:rsidP="00205A1B">
                            <w:pPr>
                              <w:pStyle w:val="ListParagraph"/>
                              <w:numPr>
                                <w:ilvl w:val="0"/>
                                <w:numId w:val="11"/>
                              </w:numPr>
                              <w:rPr>
                                <w:lang w:val="fr-CA"/>
                              </w:rPr>
                            </w:pPr>
                            <w:r>
                              <w:rPr>
                                <w:lang w:val="fr-CA"/>
                              </w:rPr>
                              <w:t>Nom du produit</w:t>
                            </w:r>
                          </w:p>
                          <w:p w14:paraId="49FD0FFD" w14:textId="68049230" w:rsidR="00205A1B" w:rsidRDefault="00205A1B" w:rsidP="00205A1B">
                            <w:pPr>
                              <w:pStyle w:val="ListParagraph"/>
                              <w:numPr>
                                <w:ilvl w:val="0"/>
                                <w:numId w:val="11"/>
                              </w:numPr>
                              <w:rPr>
                                <w:lang w:val="fr-CA"/>
                              </w:rPr>
                            </w:pPr>
                            <w:r>
                              <w:rPr>
                                <w:lang w:val="fr-CA"/>
                              </w:rPr>
                              <w:t>Prix affiché du produit</w:t>
                            </w:r>
                          </w:p>
                          <w:p w14:paraId="21A69D0E" w14:textId="1029E11B" w:rsidR="00205A1B" w:rsidRDefault="00A73ACE" w:rsidP="00205A1B">
                            <w:pPr>
                              <w:pStyle w:val="ListParagraph"/>
                              <w:numPr>
                                <w:ilvl w:val="0"/>
                                <w:numId w:val="11"/>
                              </w:numPr>
                              <w:rPr>
                                <w:lang w:val="fr-CA"/>
                              </w:rPr>
                            </w:pPr>
                            <w:r>
                              <w:rPr>
                                <w:lang w:val="fr-CA"/>
                              </w:rPr>
                              <w:t>Description du pro</w:t>
                            </w:r>
                            <w:r w:rsidR="00EB4CA0">
                              <w:rPr>
                                <w:lang w:val="fr-CA"/>
                              </w:rPr>
                              <w:t>duit</w:t>
                            </w:r>
                          </w:p>
                          <w:p w14:paraId="3464D163" w14:textId="40B32E33" w:rsidR="00205A1B" w:rsidRPr="004B1066" w:rsidRDefault="00F5423F" w:rsidP="00205A1B">
                            <w:pPr>
                              <w:pStyle w:val="ListParagraph"/>
                              <w:numPr>
                                <w:ilvl w:val="0"/>
                                <w:numId w:val="11"/>
                              </w:numPr>
                              <w:rPr>
                                <w:lang w:val="fr-CA"/>
                              </w:rPr>
                            </w:pPr>
                            <w:r>
                              <w:rPr>
                                <w:lang w:val="fr-CA"/>
                              </w:rPr>
                              <w:t>B</w:t>
                            </w:r>
                            <w:r w:rsidR="003E70BF">
                              <w:rPr>
                                <w:lang w:val="fr-CA"/>
                              </w:rPr>
                              <w:t xml:space="preserve">outon </w:t>
                            </w:r>
                            <w:r w:rsidR="00B22F3A">
                              <w:rPr>
                                <w:lang w:val="fr-CA"/>
                              </w:rPr>
                              <w:t xml:space="preserve">« Ajouter au </w:t>
                            </w:r>
                            <w:r w:rsidR="00B57C01">
                              <w:rPr>
                                <w:lang w:val="fr-CA"/>
                              </w:rPr>
                              <w:t>panier</w:t>
                            </w:r>
                            <w:r w:rsidR="00D125A9">
                              <w:rPr>
                                <w:lang w:val="fr-CA"/>
                              </w:rPr>
                              <w:t> »</w:t>
                            </w:r>
                          </w:p>
                          <w:p w14:paraId="1AC19EAE" w14:textId="532D7EBA" w:rsidR="00205A1B" w:rsidRDefault="00205A1B" w:rsidP="00205A1B">
                            <w:pPr>
                              <w:pStyle w:val="ListParagraph"/>
                              <w:rPr>
                                <w:b w:val="0"/>
                                <w:bCs/>
                                <w:sz w:val="24"/>
                                <w:szCs w:val="20"/>
                                <w:lang w:val="fr-CA"/>
                              </w:rPr>
                            </w:pPr>
                            <w:r>
                              <w:rPr>
                                <w:b w:val="0"/>
                                <w:bCs/>
                                <w:sz w:val="24"/>
                                <w:szCs w:val="20"/>
                                <w:lang w:val="fr-CA"/>
                              </w:rPr>
                              <w:t xml:space="preserve">Lorsque l’utilisateur clique sur </w:t>
                            </w:r>
                            <w:r w:rsidR="00616673">
                              <w:rPr>
                                <w:b w:val="0"/>
                                <w:bCs/>
                                <w:sz w:val="24"/>
                                <w:szCs w:val="20"/>
                                <w:lang w:val="fr-CA"/>
                              </w:rPr>
                              <w:t>ce bouton</w:t>
                            </w:r>
                            <w:r w:rsidR="000B15E1">
                              <w:rPr>
                                <w:b w:val="0"/>
                                <w:bCs/>
                                <w:sz w:val="24"/>
                                <w:szCs w:val="20"/>
                                <w:lang w:val="fr-CA"/>
                              </w:rPr>
                              <w:t xml:space="preserve">, </w:t>
                            </w:r>
                            <w:r w:rsidR="00552F7A">
                              <w:rPr>
                                <w:b w:val="0"/>
                                <w:bCs/>
                                <w:sz w:val="24"/>
                                <w:szCs w:val="20"/>
                                <w:lang w:val="fr-CA"/>
                              </w:rPr>
                              <w:t>le produit est ajouté</w:t>
                            </w:r>
                            <w:r w:rsidR="007332D2">
                              <w:rPr>
                                <w:b w:val="0"/>
                                <w:bCs/>
                                <w:sz w:val="24"/>
                                <w:szCs w:val="20"/>
                                <w:lang w:val="fr-CA"/>
                              </w:rPr>
                              <w:t xml:space="preserve"> au panier</w:t>
                            </w:r>
                            <w:r w:rsidR="004D26FE">
                              <w:rPr>
                                <w:b w:val="0"/>
                                <w:bCs/>
                                <w:sz w:val="24"/>
                                <w:szCs w:val="20"/>
                                <w:lang w:val="fr-CA"/>
                              </w:rPr>
                              <w:t xml:space="preserve"> </w:t>
                            </w:r>
                            <w:r w:rsidR="00753A1F">
                              <w:rPr>
                                <w:b w:val="0"/>
                                <w:bCs/>
                                <w:sz w:val="24"/>
                                <w:szCs w:val="20"/>
                                <w:lang w:val="fr-CA"/>
                              </w:rPr>
                              <w:t xml:space="preserve">selon </w:t>
                            </w:r>
                            <w:r w:rsidR="00E2183F">
                              <w:rPr>
                                <w:b w:val="0"/>
                                <w:bCs/>
                                <w:sz w:val="24"/>
                                <w:szCs w:val="20"/>
                                <w:lang w:val="fr-CA"/>
                              </w:rPr>
                              <w:t>la quantité indiquée</w:t>
                            </w:r>
                          </w:p>
                          <w:p w14:paraId="5BE15B4E" w14:textId="60A9BA6A" w:rsidR="00E2183F" w:rsidRDefault="00BA69C0" w:rsidP="00C770B0">
                            <w:pPr>
                              <w:pStyle w:val="ListParagraph"/>
                              <w:numPr>
                                <w:ilvl w:val="0"/>
                                <w:numId w:val="11"/>
                              </w:numPr>
                              <w:rPr>
                                <w:lang w:val="fr-CA"/>
                              </w:rPr>
                            </w:pPr>
                            <w:r>
                              <w:rPr>
                                <w:lang w:val="fr-CA"/>
                              </w:rPr>
                              <w:t>Bouton</w:t>
                            </w:r>
                            <w:r w:rsidR="00CD3BA3">
                              <w:rPr>
                                <w:lang w:val="fr-CA"/>
                              </w:rPr>
                              <w:t xml:space="preserve"> pour monter </w:t>
                            </w:r>
                            <w:r w:rsidR="00DB36DB">
                              <w:rPr>
                                <w:lang w:val="fr-CA"/>
                              </w:rPr>
                              <w:t>la quantité désirée</w:t>
                            </w:r>
                          </w:p>
                          <w:p w14:paraId="7DA62439" w14:textId="6348EAA7" w:rsidR="00DB36DB" w:rsidRDefault="00DB36DB" w:rsidP="00DB36DB">
                            <w:pPr>
                              <w:pStyle w:val="ListParagraph"/>
                              <w:numPr>
                                <w:ilvl w:val="0"/>
                                <w:numId w:val="11"/>
                              </w:numPr>
                              <w:rPr>
                                <w:lang w:val="fr-CA"/>
                              </w:rPr>
                            </w:pPr>
                            <w:r>
                              <w:rPr>
                                <w:lang w:val="fr-CA"/>
                              </w:rPr>
                              <w:t xml:space="preserve">Bouton pour </w:t>
                            </w:r>
                            <w:r w:rsidR="00BC659C">
                              <w:rPr>
                                <w:lang w:val="fr-CA"/>
                              </w:rPr>
                              <w:t>descendre</w:t>
                            </w:r>
                            <w:r>
                              <w:rPr>
                                <w:lang w:val="fr-CA"/>
                              </w:rPr>
                              <w:t xml:space="preserve"> la quantité</w:t>
                            </w:r>
                          </w:p>
                          <w:p w14:paraId="094311D5" w14:textId="32EE1FE7" w:rsidR="00DB36DB" w:rsidRDefault="000F7F4F" w:rsidP="00C770B0">
                            <w:pPr>
                              <w:pStyle w:val="ListParagraph"/>
                              <w:numPr>
                                <w:ilvl w:val="0"/>
                                <w:numId w:val="11"/>
                              </w:numPr>
                              <w:rPr>
                                <w:lang w:val="fr-CA"/>
                              </w:rPr>
                            </w:pPr>
                            <w:r>
                              <w:rPr>
                                <w:lang w:val="fr-CA"/>
                              </w:rPr>
                              <w:t xml:space="preserve">Bouton </w:t>
                            </w:r>
                            <w:r w:rsidR="00087B13">
                              <w:rPr>
                                <w:lang w:val="fr-CA"/>
                              </w:rPr>
                              <w:t>« Voir le produit »</w:t>
                            </w:r>
                          </w:p>
                          <w:p w14:paraId="6F5EF381" w14:textId="02BB9C69" w:rsidR="00087B13" w:rsidRPr="00087B13" w:rsidRDefault="00A24F49" w:rsidP="00087B13">
                            <w:pPr>
                              <w:pStyle w:val="ListParagraph"/>
                              <w:rPr>
                                <w:b w:val="0"/>
                                <w:bCs/>
                                <w:sz w:val="24"/>
                                <w:szCs w:val="20"/>
                                <w:lang w:val="fr-CA"/>
                              </w:rPr>
                            </w:pPr>
                            <w:r>
                              <w:rPr>
                                <w:b w:val="0"/>
                                <w:bCs/>
                                <w:sz w:val="24"/>
                                <w:szCs w:val="20"/>
                                <w:lang w:val="fr-CA"/>
                              </w:rPr>
                              <w:t xml:space="preserve">Ce bouton permet de </w:t>
                            </w:r>
                            <w:r w:rsidR="004E1B4A">
                              <w:rPr>
                                <w:b w:val="0"/>
                                <w:bCs/>
                                <w:sz w:val="24"/>
                                <w:szCs w:val="20"/>
                                <w:lang w:val="fr-CA"/>
                              </w:rPr>
                              <w:t>rediriger l’utilis</w:t>
                            </w:r>
                            <w:r w:rsidR="008F3C7B">
                              <w:rPr>
                                <w:b w:val="0"/>
                                <w:bCs/>
                                <w:sz w:val="24"/>
                                <w:szCs w:val="20"/>
                                <w:lang w:val="fr-CA"/>
                              </w:rPr>
                              <w:t xml:space="preserve">ateur </w:t>
                            </w:r>
                            <w:r w:rsidR="00C5715B">
                              <w:rPr>
                                <w:b w:val="0"/>
                                <w:bCs/>
                                <w:sz w:val="24"/>
                                <w:szCs w:val="20"/>
                                <w:lang w:val="fr-CA"/>
                              </w:rPr>
                              <w:t>vers la page du pro</w:t>
                            </w:r>
                            <w:r w:rsidR="005A39F7">
                              <w:rPr>
                                <w:b w:val="0"/>
                                <w:bCs/>
                                <w:sz w:val="24"/>
                                <w:szCs w:val="20"/>
                                <w:lang w:val="fr-CA"/>
                              </w:rPr>
                              <w:t>duit</w:t>
                            </w:r>
                            <w:r w:rsidR="00DF50AC">
                              <w:rPr>
                                <w:b w:val="0"/>
                                <w:bCs/>
                                <w:sz w:val="24"/>
                                <w:szCs w:val="20"/>
                                <w:lang w:val="fr-CA"/>
                              </w:rPr>
                              <w:t>.</w:t>
                            </w:r>
                          </w:p>
                          <w:p w14:paraId="10F13947" w14:textId="77777777" w:rsidR="00205A1B" w:rsidRPr="004132E6" w:rsidRDefault="00205A1B" w:rsidP="00205A1B">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13D1A" id="_x0000_s1063" type="#_x0000_t202" style="position:absolute;margin-left:172.1pt;margin-top:23.1pt;width:223.3pt;height:321.4pt;z-index:2516583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" strokeweight=".5pt">
                <v:textbox>
                  <w:txbxContent>
                    <w:p w14:paraId="3577BCF6" w14:textId="782980F6" w:rsidR="00205A1B" w:rsidRPr="00205A1B" w:rsidRDefault="00205A1B" w:rsidP="00205A1B">
                      <w:pPr>
                        <w:pStyle w:val="ListParagraph"/>
                        <w:numPr>
                          <w:ilvl w:val="0"/>
                          <w:numId w:val="11"/>
                        </w:numPr>
                        <w:rPr>
                          <w:lang w:val="fr-CA"/>
                        </w:rPr>
                      </w:pPr>
                      <w:r>
                        <w:rPr>
                          <w:lang w:val="fr-CA"/>
                        </w:rPr>
                        <w:t>Image du produit</w:t>
                      </w:r>
                    </w:p>
                    <w:p w14:paraId="01E91C42" w14:textId="47AAD36B" w:rsidR="00205A1B" w:rsidRPr="00205A1B" w:rsidRDefault="00205A1B" w:rsidP="00205A1B">
                      <w:pPr>
                        <w:pStyle w:val="ListParagraph"/>
                        <w:numPr>
                          <w:ilvl w:val="0"/>
                          <w:numId w:val="11"/>
                        </w:numPr>
                        <w:rPr>
                          <w:lang w:val="fr-CA"/>
                        </w:rPr>
                      </w:pPr>
                      <w:r>
                        <w:rPr>
                          <w:lang w:val="fr-CA"/>
                        </w:rPr>
                        <w:t>Nom du produit</w:t>
                      </w:r>
                    </w:p>
                    <w:p w14:paraId="49FD0FFD" w14:textId="68049230" w:rsidR="00205A1B" w:rsidRDefault="00205A1B" w:rsidP="00205A1B">
                      <w:pPr>
                        <w:pStyle w:val="ListParagraph"/>
                        <w:numPr>
                          <w:ilvl w:val="0"/>
                          <w:numId w:val="11"/>
                        </w:numPr>
                        <w:rPr>
                          <w:lang w:val="fr-CA"/>
                        </w:rPr>
                      </w:pPr>
                      <w:r>
                        <w:rPr>
                          <w:lang w:val="fr-CA"/>
                        </w:rPr>
                        <w:t>Prix affiché du produit</w:t>
                      </w:r>
                    </w:p>
                    <w:p w14:paraId="21A69D0E" w14:textId="1029E11B" w:rsidR="00205A1B" w:rsidRDefault="00A73ACE" w:rsidP="00205A1B">
                      <w:pPr>
                        <w:pStyle w:val="ListParagraph"/>
                        <w:numPr>
                          <w:ilvl w:val="0"/>
                          <w:numId w:val="11"/>
                        </w:numPr>
                        <w:rPr>
                          <w:lang w:val="fr-CA"/>
                        </w:rPr>
                      </w:pPr>
                      <w:r>
                        <w:rPr>
                          <w:lang w:val="fr-CA"/>
                        </w:rPr>
                        <w:t>Description du pro</w:t>
                      </w:r>
                      <w:r w:rsidR="00EB4CA0">
                        <w:rPr>
                          <w:lang w:val="fr-CA"/>
                        </w:rPr>
                        <w:t>duit</w:t>
                      </w:r>
                    </w:p>
                    <w:p w14:paraId="3464D163" w14:textId="40B32E33" w:rsidR="00205A1B" w:rsidRPr="004B1066" w:rsidRDefault="00F5423F" w:rsidP="00205A1B">
                      <w:pPr>
                        <w:pStyle w:val="ListParagraph"/>
                        <w:numPr>
                          <w:ilvl w:val="0"/>
                          <w:numId w:val="11"/>
                        </w:numPr>
                        <w:rPr>
                          <w:lang w:val="fr-CA"/>
                        </w:rPr>
                      </w:pPr>
                      <w:r>
                        <w:rPr>
                          <w:lang w:val="fr-CA"/>
                        </w:rPr>
                        <w:t>B</w:t>
                      </w:r>
                      <w:r w:rsidR="003E70BF">
                        <w:rPr>
                          <w:lang w:val="fr-CA"/>
                        </w:rPr>
                        <w:t xml:space="preserve">outon </w:t>
                      </w:r>
                      <w:r w:rsidR="00B22F3A">
                        <w:rPr>
                          <w:lang w:val="fr-CA"/>
                        </w:rPr>
                        <w:t xml:space="preserve">« Ajouter au </w:t>
                      </w:r>
                      <w:r w:rsidR="00B57C01">
                        <w:rPr>
                          <w:lang w:val="fr-CA"/>
                        </w:rPr>
                        <w:t>panier</w:t>
                      </w:r>
                      <w:r w:rsidR="00D125A9">
                        <w:rPr>
                          <w:lang w:val="fr-CA"/>
                        </w:rPr>
                        <w:t> »</w:t>
                      </w:r>
                    </w:p>
                    <w:p w14:paraId="1AC19EAE" w14:textId="532D7EBA" w:rsidR="00205A1B" w:rsidRDefault="00205A1B" w:rsidP="00205A1B">
                      <w:pPr>
                        <w:pStyle w:val="ListParagraph"/>
                        <w:rPr>
                          <w:b w:val="0"/>
                          <w:bCs/>
                          <w:sz w:val="24"/>
                          <w:szCs w:val="20"/>
                          <w:lang w:val="fr-CA"/>
                        </w:rPr>
                      </w:pPr>
                      <w:r>
                        <w:rPr>
                          <w:b w:val="0"/>
                          <w:bCs/>
                          <w:sz w:val="24"/>
                          <w:szCs w:val="20"/>
                          <w:lang w:val="fr-CA"/>
                        </w:rPr>
                        <w:t xml:space="preserve">Lorsque l’utilisateur clique sur </w:t>
                      </w:r>
                      <w:r w:rsidR="00616673">
                        <w:rPr>
                          <w:b w:val="0"/>
                          <w:bCs/>
                          <w:sz w:val="24"/>
                          <w:szCs w:val="20"/>
                          <w:lang w:val="fr-CA"/>
                        </w:rPr>
                        <w:t>ce bouton</w:t>
                      </w:r>
                      <w:r w:rsidR="000B15E1">
                        <w:rPr>
                          <w:b w:val="0"/>
                          <w:bCs/>
                          <w:sz w:val="24"/>
                          <w:szCs w:val="20"/>
                          <w:lang w:val="fr-CA"/>
                        </w:rPr>
                        <w:t xml:space="preserve">, </w:t>
                      </w:r>
                      <w:r w:rsidR="00552F7A">
                        <w:rPr>
                          <w:b w:val="0"/>
                          <w:bCs/>
                          <w:sz w:val="24"/>
                          <w:szCs w:val="20"/>
                          <w:lang w:val="fr-CA"/>
                        </w:rPr>
                        <w:t>le produit est ajouté</w:t>
                      </w:r>
                      <w:r w:rsidR="007332D2">
                        <w:rPr>
                          <w:b w:val="0"/>
                          <w:bCs/>
                          <w:sz w:val="24"/>
                          <w:szCs w:val="20"/>
                          <w:lang w:val="fr-CA"/>
                        </w:rPr>
                        <w:t xml:space="preserve"> au panier</w:t>
                      </w:r>
                      <w:r w:rsidR="004D26FE">
                        <w:rPr>
                          <w:b w:val="0"/>
                          <w:bCs/>
                          <w:sz w:val="24"/>
                          <w:szCs w:val="20"/>
                          <w:lang w:val="fr-CA"/>
                        </w:rPr>
                        <w:t xml:space="preserve"> </w:t>
                      </w:r>
                      <w:r w:rsidR="00753A1F">
                        <w:rPr>
                          <w:b w:val="0"/>
                          <w:bCs/>
                          <w:sz w:val="24"/>
                          <w:szCs w:val="20"/>
                          <w:lang w:val="fr-CA"/>
                        </w:rPr>
                        <w:t xml:space="preserve">selon </w:t>
                      </w:r>
                      <w:r w:rsidR="00E2183F">
                        <w:rPr>
                          <w:b w:val="0"/>
                          <w:bCs/>
                          <w:sz w:val="24"/>
                          <w:szCs w:val="20"/>
                          <w:lang w:val="fr-CA"/>
                        </w:rPr>
                        <w:t>la quantité indiquée</w:t>
                      </w:r>
                    </w:p>
                    <w:p w14:paraId="5BE15B4E" w14:textId="60A9BA6A" w:rsidR="00E2183F" w:rsidRDefault="00BA69C0" w:rsidP="00C770B0">
                      <w:pPr>
                        <w:pStyle w:val="ListParagraph"/>
                        <w:numPr>
                          <w:ilvl w:val="0"/>
                          <w:numId w:val="11"/>
                        </w:numPr>
                        <w:rPr>
                          <w:lang w:val="fr-CA"/>
                        </w:rPr>
                      </w:pPr>
                      <w:r>
                        <w:rPr>
                          <w:lang w:val="fr-CA"/>
                        </w:rPr>
                        <w:t>Bouton</w:t>
                      </w:r>
                      <w:r w:rsidR="00CD3BA3">
                        <w:rPr>
                          <w:lang w:val="fr-CA"/>
                        </w:rPr>
                        <w:t xml:space="preserve"> pour monter </w:t>
                      </w:r>
                      <w:r w:rsidR="00DB36DB">
                        <w:rPr>
                          <w:lang w:val="fr-CA"/>
                        </w:rPr>
                        <w:t>la quantité désirée</w:t>
                      </w:r>
                    </w:p>
                    <w:p w14:paraId="7DA62439" w14:textId="6348EAA7" w:rsidR="00DB36DB" w:rsidRDefault="00DB36DB" w:rsidP="00DB36DB">
                      <w:pPr>
                        <w:pStyle w:val="ListParagraph"/>
                        <w:numPr>
                          <w:ilvl w:val="0"/>
                          <w:numId w:val="11"/>
                        </w:numPr>
                        <w:rPr>
                          <w:lang w:val="fr-CA"/>
                        </w:rPr>
                      </w:pPr>
                      <w:r>
                        <w:rPr>
                          <w:lang w:val="fr-CA"/>
                        </w:rPr>
                        <w:t xml:space="preserve">Bouton pour </w:t>
                      </w:r>
                      <w:r w:rsidR="00BC659C">
                        <w:rPr>
                          <w:lang w:val="fr-CA"/>
                        </w:rPr>
                        <w:t>descendre</w:t>
                      </w:r>
                      <w:r>
                        <w:rPr>
                          <w:lang w:val="fr-CA"/>
                        </w:rPr>
                        <w:t xml:space="preserve"> la quantité</w:t>
                      </w:r>
                    </w:p>
                    <w:p w14:paraId="094311D5" w14:textId="32EE1FE7" w:rsidR="00DB36DB" w:rsidRDefault="000F7F4F" w:rsidP="00C770B0">
                      <w:pPr>
                        <w:pStyle w:val="ListParagraph"/>
                        <w:numPr>
                          <w:ilvl w:val="0"/>
                          <w:numId w:val="11"/>
                        </w:numPr>
                        <w:rPr>
                          <w:lang w:val="fr-CA"/>
                        </w:rPr>
                      </w:pPr>
                      <w:r>
                        <w:rPr>
                          <w:lang w:val="fr-CA"/>
                        </w:rPr>
                        <w:t xml:space="preserve">Bouton </w:t>
                      </w:r>
                      <w:r w:rsidR="00087B13">
                        <w:rPr>
                          <w:lang w:val="fr-CA"/>
                        </w:rPr>
                        <w:t>« Voir le produit »</w:t>
                      </w:r>
                    </w:p>
                    <w:p w14:paraId="6F5EF381" w14:textId="02BB9C69" w:rsidR="00087B13" w:rsidRPr="00087B13" w:rsidRDefault="00A24F49" w:rsidP="00087B13">
                      <w:pPr>
                        <w:pStyle w:val="ListParagraph"/>
                        <w:rPr>
                          <w:b w:val="0"/>
                          <w:bCs/>
                          <w:sz w:val="24"/>
                          <w:szCs w:val="20"/>
                          <w:lang w:val="fr-CA"/>
                        </w:rPr>
                      </w:pPr>
                      <w:r>
                        <w:rPr>
                          <w:b w:val="0"/>
                          <w:bCs/>
                          <w:sz w:val="24"/>
                          <w:szCs w:val="20"/>
                          <w:lang w:val="fr-CA"/>
                        </w:rPr>
                        <w:t xml:space="preserve">Ce bouton permet de </w:t>
                      </w:r>
                      <w:r w:rsidR="004E1B4A">
                        <w:rPr>
                          <w:b w:val="0"/>
                          <w:bCs/>
                          <w:sz w:val="24"/>
                          <w:szCs w:val="20"/>
                          <w:lang w:val="fr-CA"/>
                        </w:rPr>
                        <w:t>rediriger l’utilis</w:t>
                      </w:r>
                      <w:r w:rsidR="008F3C7B">
                        <w:rPr>
                          <w:b w:val="0"/>
                          <w:bCs/>
                          <w:sz w:val="24"/>
                          <w:szCs w:val="20"/>
                          <w:lang w:val="fr-CA"/>
                        </w:rPr>
                        <w:t xml:space="preserve">ateur </w:t>
                      </w:r>
                      <w:r w:rsidR="00C5715B">
                        <w:rPr>
                          <w:b w:val="0"/>
                          <w:bCs/>
                          <w:sz w:val="24"/>
                          <w:szCs w:val="20"/>
                          <w:lang w:val="fr-CA"/>
                        </w:rPr>
                        <w:t>vers la page du pro</w:t>
                      </w:r>
                      <w:r w:rsidR="005A39F7">
                        <w:rPr>
                          <w:b w:val="0"/>
                          <w:bCs/>
                          <w:sz w:val="24"/>
                          <w:szCs w:val="20"/>
                          <w:lang w:val="fr-CA"/>
                        </w:rPr>
                        <w:t>duit</w:t>
                      </w:r>
                      <w:r w:rsidR="00DF50AC">
                        <w:rPr>
                          <w:b w:val="0"/>
                          <w:bCs/>
                          <w:sz w:val="24"/>
                          <w:szCs w:val="20"/>
                          <w:lang w:val="fr-CA"/>
                        </w:rPr>
                        <w:t>.</w:t>
                      </w:r>
                    </w:p>
                    <w:p w14:paraId="10F13947" w14:textId="77777777" w:rsidR="00205A1B" w:rsidRPr="004132E6" w:rsidRDefault="00205A1B" w:rsidP="00205A1B">
                      <w:pPr>
                        <w:pStyle w:val="ListParagraph"/>
                        <w:rPr>
                          <w:b w:val="0"/>
                          <w:bCs/>
                          <w:sz w:val="24"/>
                          <w:szCs w:val="20"/>
                          <w:lang w:val="fr-CA"/>
                        </w:rPr>
                      </w:pPr>
                    </w:p>
                  </w:txbxContent>
                </v:textbox>
                <w10:wrap anchorx="margin"/>
              </v:shape>
            </w:pict>
          </mc:Fallback>
        </mc:AlternateContent>
      </w:r>
      <w:r w:rsidR="00D200A4">
        <w:t xml:space="preserve">Fiche </w:t>
      </w:r>
      <w:r w:rsidR="006E4BF4">
        <w:t>sommaire</w:t>
      </w:r>
      <w:r w:rsidR="00A418D0">
        <w:t xml:space="preserve"> d’un produit</w:t>
      </w:r>
      <w:bookmarkEnd w:id="20"/>
    </w:p>
    <w:p w14:paraId="2B1F75B2" w14:textId="281E8ACD" w:rsidR="004165B6" w:rsidRDefault="0054486E" w:rsidP="000E44A0">
      <w:r>
        <w:rPr>
          <w:noProof/>
        </w:rPr>
        <mc:AlternateContent>
          <mc:Choice Requires="wps">
            <w:drawing>
              <wp:anchor distT="0" distB="0" distL="114300" distR="114300" simplePos="0" relativeHeight="251658341" behindDoc="0" locked="0" layoutInCell="1" allowOverlap="1" wp14:anchorId="1CFD6908" wp14:editId="416BA09B">
                <wp:simplePos x="0" y="0"/>
                <wp:positionH relativeFrom="column">
                  <wp:posOffset>1589314</wp:posOffset>
                </wp:positionH>
                <wp:positionV relativeFrom="paragraph">
                  <wp:posOffset>3009265</wp:posOffset>
                </wp:positionV>
                <wp:extent cx="361950" cy="304800"/>
                <wp:effectExtent l="0" t="0" r="0" b="0"/>
                <wp:wrapNone/>
                <wp:docPr id="835409956"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5E98217" w14:textId="03D4F258" w:rsidR="0054486E" w:rsidRPr="00303613" w:rsidRDefault="0054486E" w:rsidP="0054486E">
                            <w:pPr>
                              <w:rPr>
                                <w:color w:val="FF0000"/>
                                <w:lang w:val="fr-CA"/>
                              </w:rPr>
                            </w:pPr>
                            <w:r>
                              <w:rPr>
                                <w:color w:val="FF0000"/>
                                <w:lang w:val="fr-CA"/>
                              </w:rPr>
                              <w:t>7</w:t>
                            </w:r>
                            <w:r w:rsidRPr="00303613">
                              <w:rPr>
                                <w:color w:val="FF0000"/>
                                <w:lang w:val="fr-CA"/>
                              </w:rPr>
                              <w:t>.</w:t>
                            </w:r>
                          </w:p>
                          <w:p w14:paraId="4A309D46"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D6908" id="_x0000_s1064" type="#_x0000_t202" style="position:absolute;margin-left:125.15pt;margin-top:236.95pt;width:28.5pt;height:24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" filled="f" stroked="f" strokeweight=".5pt">
                <v:textbox>
                  <w:txbxContent>
                    <w:p w14:paraId="65E98217" w14:textId="03D4F258" w:rsidR="0054486E" w:rsidRPr="00303613" w:rsidRDefault="0054486E" w:rsidP="0054486E">
                      <w:pPr>
                        <w:rPr>
                          <w:color w:val="FF0000"/>
                          <w:lang w:val="fr-CA"/>
                        </w:rPr>
                      </w:pPr>
                      <w:r>
                        <w:rPr>
                          <w:color w:val="FF0000"/>
                          <w:lang w:val="fr-CA"/>
                        </w:rPr>
                        <w:t>7</w:t>
                      </w:r>
                      <w:r w:rsidRPr="00303613">
                        <w:rPr>
                          <w:color w:val="FF0000"/>
                          <w:lang w:val="fr-CA"/>
                        </w:rPr>
                        <w:t>.</w:t>
                      </w:r>
                    </w:p>
                    <w:p w14:paraId="4A309D46"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40" behindDoc="0" locked="0" layoutInCell="1" allowOverlap="1" wp14:anchorId="6947A0FF" wp14:editId="6D4F0026">
                <wp:simplePos x="0" y="0"/>
                <wp:positionH relativeFrom="column">
                  <wp:posOffset>1589314</wp:posOffset>
                </wp:positionH>
                <wp:positionV relativeFrom="paragraph">
                  <wp:posOffset>2737122</wp:posOffset>
                </wp:positionV>
                <wp:extent cx="361950" cy="304800"/>
                <wp:effectExtent l="0" t="0" r="0" b="0"/>
                <wp:wrapNone/>
                <wp:docPr id="1207123065"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986245F" w14:textId="5D61DE5E" w:rsidR="0054486E" w:rsidRPr="00303613" w:rsidRDefault="0054486E" w:rsidP="0054486E">
                            <w:pPr>
                              <w:rPr>
                                <w:color w:val="FF0000"/>
                                <w:lang w:val="fr-CA"/>
                              </w:rPr>
                            </w:pPr>
                            <w:r>
                              <w:rPr>
                                <w:color w:val="FF0000"/>
                                <w:lang w:val="fr-CA"/>
                              </w:rPr>
                              <w:t>6</w:t>
                            </w:r>
                            <w:r w:rsidRPr="00303613">
                              <w:rPr>
                                <w:color w:val="FF0000"/>
                                <w:lang w:val="fr-CA"/>
                              </w:rPr>
                              <w:t>.</w:t>
                            </w:r>
                          </w:p>
                          <w:p w14:paraId="5A2E30DE"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7A0FF" id="_x0000_s1065" type="#_x0000_t202" style="position:absolute;margin-left:125.15pt;margin-top:215.5pt;width:28.5pt;height:24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" filled="f" stroked="f" strokeweight=".5pt">
                <v:textbox>
                  <w:txbxContent>
                    <w:p w14:paraId="6986245F" w14:textId="5D61DE5E" w:rsidR="0054486E" w:rsidRPr="00303613" w:rsidRDefault="0054486E" w:rsidP="0054486E">
                      <w:pPr>
                        <w:rPr>
                          <w:color w:val="FF0000"/>
                          <w:lang w:val="fr-CA"/>
                        </w:rPr>
                      </w:pPr>
                      <w:r>
                        <w:rPr>
                          <w:color w:val="FF0000"/>
                          <w:lang w:val="fr-CA"/>
                        </w:rPr>
                        <w:t>6</w:t>
                      </w:r>
                      <w:r w:rsidRPr="00303613">
                        <w:rPr>
                          <w:color w:val="FF0000"/>
                          <w:lang w:val="fr-CA"/>
                        </w:rPr>
                        <w:t>.</w:t>
                      </w:r>
                    </w:p>
                    <w:p w14:paraId="5A2E30DE"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9" behindDoc="0" locked="0" layoutInCell="1" allowOverlap="1" wp14:anchorId="44F1F519" wp14:editId="7D3F1435">
                <wp:simplePos x="0" y="0"/>
                <wp:positionH relativeFrom="column">
                  <wp:posOffset>950595</wp:posOffset>
                </wp:positionH>
                <wp:positionV relativeFrom="paragraph">
                  <wp:posOffset>3302725</wp:posOffset>
                </wp:positionV>
                <wp:extent cx="361950" cy="304800"/>
                <wp:effectExtent l="0" t="0" r="0" b="0"/>
                <wp:wrapNone/>
                <wp:docPr id="2012763097"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39D1118" w14:textId="5E2D04E4" w:rsidR="0054486E" w:rsidRPr="00303613" w:rsidRDefault="0054486E" w:rsidP="0054486E">
                            <w:pPr>
                              <w:rPr>
                                <w:color w:val="FF0000"/>
                                <w:lang w:val="fr-CA"/>
                              </w:rPr>
                            </w:pPr>
                            <w:r>
                              <w:rPr>
                                <w:color w:val="FF0000"/>
                                <w:lang w:val="fr-CA"/>
                              </w:rPr>
                              <w:t>8</w:t>
                            </w:r>
                            <w:r w:rsidRPr="00303613">
                              <w:rPr>
                                <w:color w:val="FF0000"/>
                                <w:lang w:val="fr-CA"/>
                              </w:rPr>
                              <w:t>.</w:t>
                            </w:r>
                          </w:p>
                          <w:p w14:paraId="1BA5B2AB"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F519" id="_x0000_s1066" type="#_x0000_t202" style="position:absolute;margin-left:74.85pt;margin-top:260.05pt;width:28.5pt;height:24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" filled="f" stroked="f" strokeweight=".5pt">
                <v:textbox>
                  <w:txbxContent>
                    <w:p w14:paraId="639D1118" w14:textId="5E2D04E4" w:rsidR="0054486E" w:rsidRPr="00303613" w:rsidRDefault="0054486E" w:rsidP="0054486E">
                      <w:pPr>
                        <w:rPr>
                          <w:color w:val="FF0000"/>
                          <w:lang w:val="fr-CA"/>
                        </w:rPr>
                      </w:pPr>
                      <w:r>
                        <w:rPr>
                          <w:color w:val="FF0000"/>
                          <w:lang w:val="fr-CA"/>
                        </w:rPr>
                        <w:t>8</w:t>
                      </w:r>
                      <w:r w:rsidRPr="00303613">
                        <w:rPr>
                          <w:color w:val="FF0000"/>
                          <w:lang w:val="fr-CA"/>
                        </w:rPr>
                        <w:t>.</w:t>
                      </w:r>
                    </w:p>
                    <w:p w14:paraId="1BA5B2AB"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8" behindDoc="0" locked="0" layoutInCell="1" allowOverlap="1" wp14:anchorId="24B0A380" wp14:editId="7E0C390C">
                <wp:simplePos x="0" y="0"/>
                <wp:positionH relativeFrom="column">
                  <wp:posOffset>-201386</wp:posOffset>
                </wp:positionH>
                <wp:positionV relativeFrom="paragraph">
                  <wp:posOffset>2867751</wp:posOffset>
                </wp:positionV>
                <wp:extent cx="361950" cy="304800"/>
                <wp:effectExtent l="0" t="0" r="0" b="0"/>
                <wp:wrapNone/>
                <wp:docPr id="76927743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59B97FA6" w14:textId="2322898C" w:rsidR="0054486E" w:rsidRPr="00303613" w:rsidRDefault="0054486E" w:rsidP="0054486E">
                            <w:pPr>
                              <w:rPr>
                                <w:color w:val="FF0000"/>
                                <w:lang w:val="fr-CA"/>
                              </w:rPr>
                            </w:pPr>
                            <w:r>
                              <w:rPr>
                                <w:color w:val="FF0000"/>
                                <w:lang w:val="fr-CA"/>
                              </w:rPr>
                              <w:t>5</w:t>
                            </w:r>
                            <w:r w:rsidRPr="00303613">
                              <w:rPr>
                                <w:color w:val="FF0000"/>
                                <w:lang w:val="fr-CA"/>
                              </w:rPr>
                              <w:t>.</w:t>
                            </w:r>
                          </w:p>
                          <w:p w14:paraId="3C62DC78"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0A380" id="_x0000_s1067" type="#_x0000_t202" style="position:absolute;margin-left:-15.85pt;margin-top:225.8pt;width:28.5pt;height:24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VNBGQ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" filled="f" stroked="f" strokeweight=".5pt">
                <v:textbox>
                  <w:txbxContent>
                    <w:p w14:paraId="59B97FA6" w14:textId="2322898C" w:rsidR="0054486E" w:rsidRPr="00303613" w:rsidRDefault="0054486E" w:rsidP="0054486E">
                      <w:pPr>
                        <w:rPr>
                          <w:color w:val="FF0000"/>
                          <w:lang w:val="fr-CA"/>
                        </w:rPr>
                      </w:pPr>
                      <w:r>
                        <w:rPr>
                          <w:color w:val="FF0000"/>
                          <w:lang w:val="fr-CA"/>
                        </w:rPr>
                        <w:t>5</w:t>
                      </w:r>
                      <w:r w:rsidRPr="00303613">
                        <w:rPr>
                          <w:color w:val="FF0000"/>
                          <w:lang w:val="fr-CA"/>
                        </w:rPr>
                        <w:t>.</w:t>
                      </w:r>
                    </w:p>
                    <w:p w14:paraId="3C62DC78"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7" behindDoc="0" locked="0" layoutInCell="1" allowOverlap="1" wp14:anchorId="73E2DE05" wp14:editId="5FF8ABE9">
                <wp:simplePos x="0" y="0"/>
                <wp:positionH relativeFrom="column">
                  <wp:posOffset>1429567</wp:posOffset>
                </wp:positionH>
                <wp:positionV relativeFrom="paragraph">
                  <wp:posOffset>2454094</wp:posOffset>
                </wp:positionV>
                <wp:extent cx="361950" cy="304800"/>
                <wp:effectExtent l="0" t="0" r="0" b="0"/>
                <wp:wrapNone/>
                <wp:docPr id="1209690053"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E50537C" w14:textId="1AAF7F76" w:rsidR="0054486E" w:rsidRPr="00303613" w:rsidRDefault="0054486E" w:rsidP="0054486E">
                            <w:pPr>
                              <w:rPr>
                                <w:color w:val="FF0000"/>
                                <w:lang w:val="fr-CA"/>
                              </w:rPr>
                            </w:pPr>
                            <w:r>
                              <w:rPr>
                                <w:color w:val="FF0000"/>
                                <w:lang w:val="fr-CA"/>
                              </w:rPr>
                              <w:t>4</w:t>
                            </w:r>
                            <w:r w:rsidRPr="00303613">
                              <w:rPr>
                                <w:color w:val="FF0000"/>
                                <w:lang w:val="fr-CA"/>
                              </w:rPr>
                              <w:t>.</w:t>
                            </w:r>
                          </w:p>
                          <w:p w14:paraId="6A9FA8C4"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2DE05" id="_x0000_s1068" type="#_x0000_t202" style="position:absolute;margin-left:112.55pt;margin-top:193.25pt;width:28.5pt;height:24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fLlGg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" filled="f" stroked="f" strokeweight=".5pt">
                <v:textbox>
                  <w:txbxContent>
                    <w:p w14:paraId="7E50537C" w14:textId="1AAF7F76" w:rsidR="0054486E" w:rsidRPr="00303613" w:rsidRDefault="0054486E" w:rsidP="0054486E">
                      <w:pPr>
                        <w:rPr>
                          <w:color w:val="FF0000"/>
                          <w:lang w:val="fr-CA"/>
                        </w:rPr>
                      </w:pPr>
                      <w:r>
                        <w:rPr>
                          <w:color w:val="FF0000"/>
                          <w:lang w:val="fr-CA"/>
                        </w:rPr>
                        <w:t>4</w:t>
                      </w:r>
                      <w:r w:rsidRPr="00303613">
                        <w:rPr>
                          <w:color w:val="FF0000"/>
                          <w:lang w:val="fr-CA"/>
                        </w:rPr>
                        <w:t>.</w:t>
                      </w:r>
                    </w:p>
                    <w:p w14:paraId="6A9FA8C4"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6" behindDoc="0" locked="0" layoutInCell="1" allowOverlap="1" wp14:anchorId="3E31C71B" wp14:editId="13BA2130">
                <wp:simplePos x="0" y="0"/>
                <wp:positionH relativeFrom="column">
                  <wp:posOffset>433523</wp:posOffset>
                </wp:positionH>
                <wp:positionV relativeFrom="paragraph">
                  <wp:posOffset>2062208</wp:posOffset>
                </wp:positionV>
                <wp:extent cx="361950" cy="304800"/>
                <wp:effectExtent l="0" t="0" r="0" b="0"/>
                <wp:wrapNone/>
                <wp:docPr id="2072263401"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A653518" w14:textId="6DC52887" w:rsidR="0054486E" w:rsidRPr="00303613" w:rsidRDefault="0054486E" w:rsidP="0054486E">
                            <w:pPr>
                              <w:rPr>
                                <w:color w:val="FF0000"/>
                                <w:lang w:val="fr-CA"/>
                              </w:rPr>
                            </w:pPr>
                            <w:r>
                              <w:rPr>
                                <w:color w:val="FF0000"/>
                                <w:lang w:val="fr-CA"/>
                              </w:rPr>
                              <w:t>3</w:t>
                            </w:r>
                            <w:r w:rsidRPr="00303613">
                              <w:rPr>
                                <w:color w:val="FF0000"/>
                                <w:lang w:val="fr-CA"/>
                              </w:rPr>
                              <w:t>.</w:t>
                            </w:r>
                          </w:p>
                          <w:p w14:paraId="37B290B8"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1C71B" id="_x0000_s1069" type="#_x0000_t202" style="position:absolute;margin-left:34.15pt;margin-top:162.4pt;width:28.5pt;height:24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70wGg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" filled="f" stroked="f" strokeweight=".5pt">
                <v:textbox>
                  <w:txbxContent>
                    <w:p w14:paraId="1A653518" w14:textId="6DC52887" w:rsidR="0054486E" w:rsidRPr="00303613" w:rsidRDefault="0054486E" w:rsidP="0054486E">
                      <w:pPr>
                        <w:rPr>
                          <w:color w:val="FF0000"/>
                          <w:lang w:val="fr-CA"/>
                        </w:rPr>
                      </w:pPr>
                      <w:r>
                        <w:rPr>
                          <w:color w:val="FF0000"/>
                          <w:lang w:val="fr-CA"/>
                        </w:rPr>
                        <w:t>3</w:t>
                      </w:r>
                      <w:r w:rsidRPr="00303613">
                        <w:rPr>
                          <w:color w:val="FF0000"/>
                          <w:lang w:val="fr-CA"/>
                        </w:rPr>
                        <w:t>.</w:t>
                      </w:r>
                    </w:p>
                    <w:p w14:paraId="37B290B8"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5" behindDoc="0" locked="0" layoutInCell="1" allowOverlap="1" wp14:anchorId="0C59C4C5" wp14:editId="45F68FDA">
                <wp:simplePos x="0" y="0"/>
                <wp:positionH relativeFrom="column">
                  <wp:posOffset>1587409</wp:posOffset>
                </wp:positionH>
                <wp:positionV relativeFrom="paragraph">
                  <wp:posOffset>1594123</wp:posOffset>
                </wp:positionV>
                <wp:extent cx="361950" cy="304800"/>
                <wp:effectExtent l="0" t="0" r="0" b="0"/>
                <wp:wrapNone/>
                <wp:docPr id="952976887"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2F8CF0B" w14:textId="63F49DA3" w:rsidR="0054486E" w:rsidRPr="00303613" w:rsidRDefault="0054486E" w:rsidP="0054486E">
                            <w:pPr>
                              <w:rPr>
                                <w:color w:val="FF0000"/>
                                <w:lang w:val="fr-CA"/>
                              </w:rPr>
                            </w:pPr>
                            <w:r>
                              <w:rPr>
                                <w:color w:val="FF0000"/>
                                <w:lang w:val="fr-CA"/>
                              </w:rPr>
                              <w:t>2</w:t>
                            </w:r>
                            <w:r w:rsidRPr="00303613">
                              <w:rPr>
                                <w:color w:val="FF0000"/>
                                <w:lang w:val="fr-CA"/>
                              </w:rPr>
                              <w:t>.</w:t>
                            </w:r>
                          </w:p>
                          <w:p w14:paraId="1E2B8488"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9C4C5" id="_x0000_s1070" type="#_x0000_t202" style="position:absolute;margin-left:125pt;margin-top:125.5pt;width:28.5pt;height:24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" filled="f" stroked="f" strokeweight=".5pt">
                <v:textbox>
                  <w:txbxContent>
                    <w:p w14:paraId="02F8CF0B" w14:textId="63F49DA3" w:rsidR="0054486E" w:rsidRPr="00303613" w:rsidRDefault="0054486E" w:rsidP="0054486E">
                      <w:pPr>
                        <w:rPr>
                          <w:color w:val="FF0000"/>
                          <w:lang w:val="fr-CA"/>
                        </w:rPr>
                      </w:pPr>
                      <w:r>
                        <w:rPr>
                          <w:color w:val="FF0000"/>
                          <w:lang w:val="fr-CA"/>
                        </w:rPr>
                        <w:t>2</w:t>
                      </w:r>
                      <w:r w:rsidRPr="00303613">
                        <w:rPr>
                          <w:color w:val="FF0000"/>
                          <w:lang w:val="fr-CA"/>
                        </w:rPr>
                        <w:t>.</w:t>
                      </w:r>
                    </w:p>
                    <w:p w14:paraId="1E2B8488"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4" behindDoc="0" locked="0" layoutInCell="1" allowOverlap="1" wp14:anchorId="17BC5B5B" wp14:editId="1BDB335E">
                <wp:simplePos x="0" y="0"/>
                <wp:positionH relativeFrom="column">
                  <wp:posOffset>1522095</wp:posOffset>
                </wp:positionH>
                <wp:positionV relativeFrom="paragraph">
                  <wp:posOffset>59236</wp:posOffset>
                </wp:positionV>
                <wp:extent cx="361950" cy="304800"/>
                <wp:effectExtent l="0" t="0" r="0" b="0"/>
                <wp:wrapNone/>
                <wp:docPr id="848125993"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5D1F343F" w14:textId="77777777" w:rsidR="0054486E" w:rsidRPr="00303613" w:rsidRDefault="0054486E" w:rsidP="0054486E">
                            <w:pPr>
                              <w:rPr>
                                <w:color w:val="FF0000"/>
                                <w:lang w:val="fr-CA"/>
                              </w:rPr>
                            </w:pPr>
                            <w:r>
                              <w:rPr>
                                <w:color w:val="FF0000"/>
                                <w:lang w:val="fr-CA"/>
                              </w:rPr>
                              <w:t>1</w:t>
                            </w:r>
                            <w:r w:rsidRPr="00303613">
                              <w:rPr>
                                <w:color w:val="FF0000"/>
                                <w:lang w:val="fr-CA"/>
                              </w:rPr>
                              <w:t>.</w:t>
                            </w:r>
                          </w:p>
                          <w:p w14:paraId="11243CD1" w14:textId="77777777" w:rsidR="0054486E" w:rsidRDefault="0054486E" w:rsidP="00544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5B5B" id="_x0000_s1071" type="#_x0000_t202" style="position:absolute;margin-left:119.85pt;margin-top:4.65pt;width:28.5pt;height:24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I+i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" filled="f" stroked="f" strokeweight=".5pt">
                <v:textbox>
                  <w:txbxContent>
                    <w:p w14:paraId="5D1F343F" w14:textId="77777777" w:rsidR="0054486E" w:rsidRPr="00303613" w:rsidRDefault="0054486E" w:rsidP="0054486E">
                      <w:pPr>
                        <w:rPr>
                          <w:color w:val="FF0000"/>
                          <w:lang w:val="fr-CA"/>
                        </w:rPr>
                      </w:pPr>
                      <w:r>
                        <w:rPr>
                          <w:color w:val="FF0000"/>
                          <w:lang w:val="fr-CA"/>
                        </w:rPr>
                        <w:t>1</w:t>
                      </w:r>
                      <w:r w:rsidRPr="00303613">
                        <w:rPr>
                          <w:color w:val="FF0000"/>
                          <w:lang w:val="fr-CA"/>
                        </w:rPr>
                        <w:t>.</w:t>
                      </w:r>
                    </w:p>
                    <w:p w14:paraId="11243CD1" w14:textId="77777777" w:rsidR="0054486E" w:rsidRDefault="0054486E" w:rsidP="0054486E"/>
                  </w:txbxContent>
                </v:textbox>
              </v:shape>
            </w:pict>
          </mc:Fallback>
        </mc:AlternateContent>
      </w:r>
      <w:r>
        <w:rPr>
          <w:noProof/>
        </w:rPr>
        <mc:AlternateContent>
          <mc:Choice Requires="wps">
            <w:drawing>
              <wp:anchor distT="0" distB="0" distL="114300" distR="114300" simplePos="0" relativeHeight="251658333" behindDoc="0" locked="0" layoutInCell="1" allowOverlap="1" wp14:anchorId="506D6E8F" wp14:editId="3C9370D4">
                <wp:simplePos x="0" y="0"/>
                <wp:positionH relativeFrom="margin">
                  <wp:posOffset>1480457</wp:posOffset>
                </wp:positionH>
                <wp:positionV relativeFrom="paragraph">
                  <wp:posOffset>3008811</wp:posOffset>
                </wp:positionV>
                <wp:extent cx="168456" cy="92347"/>
                <wp:effectExtent l="0" t="0" r="22225" b="22225"/>
                <wp:wrapNone/>
                <wp:docPr id="573981748" name="Rectangle 37"/>
                <wp:cNvGraphicFramePr/>
                <a:graphic xmlns:a="http://schemas.openxmlformats.org/drawingml/2006/main">
                  <a:graphicData uri="http://schemas.microsoft.com/office/word/2010/wordprocessingShape">
                    <wps:wsp>
                      <wps:cNvSpPr/>
                      <wps:spPr>
                        <a:xfrm>
                          <a:off x="0" y="0"/>
                          <a:ext cx="168456" cy="9234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16.55pt;margin-top:236.9pt;width:13.25pt;height:7.25pt;z-index:2516747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2FA5D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">
                <w10:wrap anchorx="margin"/>
              </v:rect>
            </w:pict>
          </mc:Fallback>
        </mc:AlternateContent>
      </w:r>
      <w:r>
        <w:rPr>
          <w:noProof/>
        </w:rPr>
        <mc:AlternateContent>
          <mc:Choice Requires="wps">
            <w:drawing>
              <wp:anchor distT="0" distB="0" distL="114300" distR="114300" simplePos="0" relativeHeight="251658332" behindDoc="0" locked="0" layoutInCell="1" allowOverlap="1" wp14:anchorId="11F88968" wp14:editId="7312F30A">
                <wp:simplePos x="0" y="0"/>
                <wp:positionH relativeFrom="margin">
                  <wp:posOffset>1478280</wp:posOffset>
                </wp:positionH>
                <wp:positionV relativeFrom="paragraph">
                  <wp:posOffset>2916192</wp:posOffset>
                </wp:positionV>
                <wp:extent cx="168456" cy="92347"/>
                <wp:effectExtent l="0" t="0" r="22225" b="22225"/>
                <wp:wrapNone/>
                <wp:docPr id="847062058" name="Rectangle 37"/>
                <wp:cNvGraphicFramePr/>
                <a:graphic xmlns:a="http://schemas.openxmlformats.org/drawingml/2006/main">
                  <a:graphicData uri="http://schemas.microsoft.com/office/word/2010/wordprocessingShape">
                    <wps:wsp>
                      <wps:cNvSpPr/>
                      <wps:spPr>
                        <a:xfrm>
                          <a:off x="0" y="0"/>
                          <a:ext cx="168456" cy="9234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16.4pt;margin-top:229.6pt;width:13.25pt;height:7.25pt;z-index:2516726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C6FC9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">
                <w10:wrap anchorx="margin"/>
              </v:rect>
            </w:pict>
          </mc:Fallback>
        </mc:AlternateContent>
      </w:r>
      <w:r>
        <w:rPr>
          <w:noProof/>
        </w:rPr>
        <mc:AlternateContent>
          <mc:Choice Requires="wps">
            <w:drawing>
              <wp:anchor distT="0" distB="0" distL="114300" distR="114300" simplePos="0" relativeHeight="251658331" behindDoc="0" locked="0" layoutInCell="1" allowOverlap="1" wp14:anchorId="1024708C" wp14:editId="654A7DDE">
                <wp:simplePos x="0" y="0"/>
                <wp:positionH relativeFrom="margin">
                  <wp:posOffset>74023</wp:posOffset>
                </wp:positionH>
                <wp:positionV relativeFrom="paragraph">
                  <wp:posOffset>3286306</wp:posOffset>
                </wp:positionV>
                <wp:extent cx="919843" cy="321129"/>
                <wp:effectExtent l="0" t="0" r="13970" b="22225"/>
                <wp:wrapNone/>
                <wp:docPr id="2009776492" name="Rectangle 37"/>
                <wp:cNvGraphicFramePr/>
                <a:graphic xmlns:a="http://schemas.openxmlformats.org/drawingml/2006/main">
                  <a:graphicData uri="http://schemas.microsoft.com/office/word/2010/wordprocessingShape">
                    <wps:wsp>
                      <wps:cNvSpPr/>
                      <wps:spPr>
                        <a:xfrm>
                          <a:off x="0" y="0"/>
                          <a:ext cx="919843" cy="32112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5.85pt;margin-top:258.75pt;width:72.45pt;height:25.3pt;z-index:2516706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49B0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">
                <w10:wrap anchorx="margin"/>
              </v:rect>
            </w:pict>
          </mc:Fallback>
        </mc:AlternateContent>
      </w:r>
      <w:r>
        <w:rPr>
          <w:noProof/>
        </w:rPr>
        <mc:AlternateContent>
          <mc:Choice Requires="wps">
            <w:drawing>
              <wp:anchor distT="0" distB="0" distL="114300" distR="114300" simplePos="0" relativeHeight="251658330" behindDoc="0" locked="0" layoutInCell="1" allowOverlap="1" wp14:anchorId="54070C34" wp14:editId="56372B99">
                <wp:simplePos x="0" y="0"/>
                <wp:positionH relativeFrom="margin">
                  <wp:posOffset>79375</wp:posOffset>
                </wp:positionH>
                <wp:positionV relativeFrom="paragraph">
                  <wp:posOffset>2861491</wp:posOffset>
                </wp:positionV>
                <wp:extent cx="1088571" cy="321129"/>
                <wp:effectExtent l="0" t="0" r="16510" b="22225"/>
                <wp:wrapNone/>
                <wp:docPr id="972112977" name="Rectangle 37"/>
                <wp:cNvGraphicFramePr/>
                <a:graphic xmlns:a="http://schemas.openxmlformats.org/drawingml/2006/main">
                  <a:graphicData uri="http://schemas.microsoft.com/office/word/2010/wordprocessingShape">
                    <wps:wsp>
                      <wps:cNvSpPr/>
                      <wps:spPr>
                        <a:xfrm>
                          <a:off x="0" y="0"/>
                          <a:ext cx="1088571" cy="32112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6.25pt;margin-top:225.3pt;width:85.7pt;height:25.3pt;z-index:251668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4F16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">
                <w10:wrap anchorx="margin"/>
              </v:rect>
            </w:pict>
          </mc:Fallback>
        </mc:AlternateContent>
      </w:r>
      <w:r>
        <w:rPr>
          <w:noProof/>
        </w:rPr>
        <mc:AlternateContent>
          <mc:Choice Requires="wps">
            <w:drawing>
              <wp:anchor distT="0" distB="0" distL="114300" distR="114300" simplePos="0" relativeHeight="251658329" behindDoc="0" locked="0" layoutInCell="1" allowOverlap="1" wp14:anchorId="0DB1CFE3" wp14:editId="37A0DA9D">
                <wp:simplePos x="0" y="0"/>
                <wp:positionH relativeFrom="margin">
                  <wp:posOffset>74023</wp:posOffset>
                </wp:positionH>
                <wp:positionV relativeFrom="paragraph">
                  <wp:posOffset>2420892</wp:posOffset>
                </wp:positionV>
                <wp:extent cx="1409700" cy="353785"/>
                <wp:effectExtent l="0" t="0" r="19050" b="27305"/>
                <wp:wrapNone/>
                <wp:docPr id="254871266" name="Rectangle 37"/>
                <wp:cNvGraphicFramePr/>
                <a:graphic xmlns:a="http://schemas.openxmlformats.org/drawingml/2006/main">
                  <a:graphicData uri="http://schemas.microsoft.com/office/word/2010/wordprocessingShape">
                    <wps:wsp>
                      <wps:cNvSpPr/>
                      <wps:spPr>
                        <a:xfrm>
                          <a:off x="0" y="0"/>
                          <a:ext cx="1409700" cy="35378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5.85pt;margin-top:190.6pt;width:111pt;height:27.85pt;z-index:251666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AE31C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">
                <w10:wrap anchorx="margin"/>
              </v:rect>
            </w:pict>
          </mc:Fallback>
        </mc:AlternateContent>
      </w:r>
      <w:r>
        <w:rPr>
          <w:noProof/>
        </w:rPr>
        <mc:AlternateContent>
          <mc:Choice Requires="wps">
            <w:drawing>
              <wp:anchor distT="0" distB="0" distL="114300" distR="114300" simplePos="0" relativeHeight="251658328" behindDoc="0" locked="0" layoutInCell="1" allowOverlap="1" wp14:anchorId="77F674D6" wp14:editId="00CE46AE">
                <wp:simplePos x="0" y="0"/>
                <wp:positionH relativeFrom="margin">
                  <wp:posOffset>78922</wp:posOffset>
                </wp:positionH>
                <wp:positionV relativeFrom="paragraph">
                  <wp:posOffset>2126434</wp:posOffset>
                </wp:positionV>
                <wp:extent cx="391885" cy="157843"/>
                <wp:effectExtent l="0" t="0" r="27305" b="13970"/>
                <wp:wrapNone/>
                <wp:docPr id="1166433317" name="Rectangle 37"/>
                <wp:cNvGraphicFramePr/>
                <a:graphic xmlns:a="http://schemas.openxmlformats.org/drawingml/2006/main">
                  <a:graphicData uri="http://schemas.microsoft.com/office/word/2010/wordprocessingShape">
                    <wps:wsp>
                      <wps:cNvSpPr/>
                      <wps:spPr>
                        <a:xfrm>
                          <a:off x="0" y="0"/>
                          <a:ext cx="391885" cy="15784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6.2pt;margin-top:167.45pt;width:30.85pt;height:12.45pt;z-index:251664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71FD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">
                <w10:wrap anchorx="margin"/>
              </v:rect>
            </w:pict>
          </mc:Fallback>
        </mc:AlternateContent>
      </w:r>
      <w:r w:rsidR="00DD046C">
        <w:rPr>
          <w:noProof/>
        </w:rPr>
        <mc:AlternateContent>
          <mc:Choice Requires="wps">
            <w:drawing>
              <wp:anchor distT="0" distB="0" distL="114300" distR="114300" simplePos="0" relativeHeight="251658327" behindDoc="0" locked="0" layoutInCell="1" allowOverlap="1" wp14:anchorId="34001B7F" wp14:editId="7810B51B">
                <wp:simplePos x="0" y="0"/>
                <wp:positionH relativeFrom="margin">
                  <wp:posOffset>90351</wp:posOffset>
                </wp:positionH>
                <wp:positionV relativeFrom="paragraph">
                  <wp:posOffset>1805849</wp:posOffset>
                </wp:positionV>
                <wp:extent cx="1556657" cy="266247"/>
                <wp:effectExtent l="0" t="0" r="24765" b="19685"/>
                <wp:wrapNone/>
                <wp:docPr id="1112697210" name="Rectangle 37"/>
                <wp:cNvGraphicFramePr/>
                <a:graphic xmlns:a="http://schemas.openxmlformats.org/drawingml/2006/main">
                  <a:graphicData uri="http://schemas.microsoft.com/office/word/2010/wordprocessingShape">
                    <wps:wsp>
                      <wps:cNvSpPr/>
                      <wps:spPr>
                        <a:xfrm>
                          <a:off x="0" y="0"/>
                          <a:ext cx="1556657" cy="26624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7.1pt;margin-top:142.2pt;width:122.55pt;height:20.95pt;z-index:251662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6B318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">
                <w10:wrap anchorx="margin"/>
              </v:rect>
            </w:pict>
          </mc:Fallback>
        </mc:AlternateContent>
      </w:r>
      <w:r w:rsidR="00DD046C">
        <w:rPr>
          <w:noProof/>
        </w:rPr>
        <mc:AlternateContent>
          <mc:Choice Requires="wps">
            <w:drawing>
              <wp:anchor distT="0" distB="0" distL="114300" distR="114300" simplePos="0" relativeHeight="251658326" behindDoc="0" locked="0" layoutInCell="1" allowOverlap="1" wp14:anchorId="1236F2C4" wp14:editId="2AE7E111">
                <wp:simplePos x="0" y="0"/>
                <wp:positionH relativeFrom="margin">
                  <wp:posOffset>182880</wp:posOffset>
                </wp:positionH>
                <wp:positionV relativeFrom="paragraph">
                  <wp:posOffset>325391</wp:posOffset>
                </wp:positionV>
                <wp:extent cx="1414780" cy="1147899"/>
                <wp:effectExtent l="0" t="0" r="13970" b="14605"/>
                <wp:wrapNone/>
                <wp:docPr id="1599393817" name="Rectangle 37"/>
                <wp:cNvGraphicFramePr/>
                <a:graphic xmlns:a="http://schemas.openxmlformats.org/drawingml/2006/main">
                  <a:graphicData uri="http://schemas.microsoft.com/office/word/2010/wordprocessingShape">
                    <wps:wsp>
                      <wps:cNvSpPr/>
                      <wps:spPr>
                        <a:xfrm>
                          <a:off x="0" y="0"/>
                          <a:ext cx="1414780" cy="114789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37" style="position:absolute;margin-left:14.4pt;margin-top:25.6pt;width:111.4pt;height:90.4pt;z-index:251660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06DEE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">
                <w10:wrap anchorx="margin"/>
              </v:rect>
            </w:pict>
          </mc:Fallback>
        </mc:AlternateContent>
      </w:r>
      <w:r w:rsidRPr="0054486E">
        <w:rPr>
          <w:noProof/>
        </w:rPr>
        <w:drawing>
          <wp:inline distT="0" distB="0" distL="0" distR="0" wp14:anchorId="6400C8BB" wp14:editId="7756B979">
            <wp:extent cx="1761531" cy="3690258"/>
            <wp:effectExtent l="0" t="0" r="0" b="5715"/>
            <wp:docPr id="102459663" name="Image 1" descr="Une image contenant texte, capture d’écran, affichag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9663" name="Image 1" descr="Une image contenant texte, capture d’écran, affichage, multimédia&#10;&#10;Description générée automatiquement"/>
                    <pic:cNvPicPr/>
                  </pic:nvPicPr>
                  <pic:blipFill>
                    <a:blip r:embed="rId41"/>
                    <a:stretch>
                      <a:fillRect/>
                    </a:stretch>
                  </pic:blipFill>
                  <pic:spPr>
                    <a:xfrm>
                      <a:off x="0" y="0"/>
                      <a:ext cx="1761531" cy="3690258"/>
                    </a:xfrm>
                    <a:prstGeom prst="rect">
                      <a:avLst/>
                    </a:prstGeom>
                  </pic:spPr>
                </pic:pic>
              </a:graphicData>
            </a:graphic>
          </wp:inline>
        </w:drawing>
      </w:r>
      <w:r w:rsidR="004165B6">
        <w:br w:type="page"/>
      </w:r>
    </w:p>
    <w:p w14:paraId="6CE7A04F" w14:textId="29270A0A" w:rsidR="009B2397" w:rsidRPr="00C55C22" w:rsidRDefault="004D5C3A" w:rsidP="00C55C22">
      <w:pPr>
        <w:pStyle w:val="Heading2"/>
      </w:pPr>
      <w:bookmarkStart w:id="21" w:name="_Toc167227507"/>
      <w:r>
        <w:lastRenderedPageBreak/>
        <w:t>Fonction de filtrage des résultats</w:t>
      </w:r>
      <w:bookmarkEnd w:id="21"/>
    </w:p>
    <w:p w14:paraId="7FEDC472" w14:textId="75B7A048" w:rsidR="000678B0" w:rsidRPr="000678B0" w:rsidRDefault="000678B0" w:rsidP="000678B0">
      <w:r w:rsidRPr="000678B0">
        <w:rPr>
          <w:noProof/>
        </w:rPr>
        <w:drawing>
          <wp:inline distT="0" distB="0" distL="0" distR="0" wp14:anchorId="7F1E1AD9" wp14:editId="31DBA448">
            <wp:extent cx="2985908" cy="3565072"/>
            <wp:effectExtent l="0" t="0" r="5080" b="0"/>
            <wp:docPr id="28635928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9280" name="Image 1" descr="Une image contenant texte, capture d’écran, conception&#10;&#10;Description générée automatiquement"/>
                    <pic:cNvPicPr/>
                  </pic:nvPicPr>
                  <pic:blipFill>
                    <a:blip r:embed="rId42"/>
                    <a:stretch>
                      <a:fillRect/>
                    </a:stretch>
                  </pic:blipFill>
                  <pic:spPr>
                    <a:xfrm>
                      <a:off x="0" y="0"/>
                      <a:ext cx="2992702" cy="3573183"/>
                    </a:xfrm>
                    <a:prstGeom prst="rect">
                      <a:avLst/>
                    </a:prstGeom>
                  </pic:spPr>
                </pic:pic>
              </a:graphicData>
            </a:graphic>
          </wp:inline>
        </w:drawing>
      </w:r>
      <w:r w:rsidR="000070D2" w:rsidRPr="000070D2">
        <w:rPr>
          <w:noProof/>
        </w:rPr>
        <w:t xml:space="preserve"> </w:t>
      </w:r>
      <w:r w:rsidR="000B00C3" w:rsidRPr="000070D2">
        <w:drawing>
          <wp:inline distT="0" distB="0" distL="0" distR="0" wp14:anchorId="208CED5C" wp14:editId="03769BAE">
            <wp:extent cx="2605855" cy="3209471"/>
            <wp:effectExtent l="0" t="0" r="4445" b="0"/>
            <wp:docPr id="2037357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5797" name="Image 1" descr="Une image contenant texte, capture d’écran, Police&#10;&#10;Description générée automatiquement"/>
                    <pic:cNvPicPr/>
                  </pic:nvPicPr>
                  <pic:blipFill>
                    <a:blip r:embed="rId43"/>
                    <a:stretch>
                      <a:fillRect/>
                    </a:stretch>
                  </pic:blipFill>
                  <pic:spPr>
                    <a:xfrm>
                      <a:off x="0" y="0"/>
                      <a:ext cx="2627391" cy="3235995"/>
                    </a:xfrm>
                    <a:prstGeom prst="rect">
                      <a:avLst/>
                    </a:prstGeom>
                  </pic:spPr>
                </pic:pic>
              </a:graphicData>
            </a:graphic>
          </wp:inline>
        </w:drawing>
      </w:r>
    </w:p>
    <w:p w14:paraId="6AFDA164" w14:textId="246CB26D" w:rsidR="008D7184" w:rsidRDefault="000B00C3" w:rsidP="006F548F">
      <w:pPr>
        <w:pStyle w:val="Heading1"/>
      </w:pPr>
      <w:r>
        <w:rPr>
          <w:noProof/>
        </w:rPr>
        <mc:AlternateContent>
          <mc:Choice Requires="wps">
            <w:drawing>
              <wp:anchor distT="0" distB="0" distL="114300" distR="114300" simplePos="0" relativeHeight="251659480" behindDoc="0" locked="0" layoutInCell="1" allowOverlap="1" wp14:anchorId="7905C2F4" wp14:editId="1CD96953">
                <wp:simplePos x="0" y="0"/>
                <wp:positionH relativeFrom="column">
                  <wp:posOffset>3247209</wp:posOffset>
                </wp:positionH>
                <wp:positionV relativeFrom="paragraph">
                  <wp:posOffset>149679</wp:posOffset>
                </wp:positionV>
                <wp:extent cx="2955471" cy="968828"/>
                <wp:effectExtent l="0" t="0" r="16510" b="22225"/>
                <wp:wrapNone/>
                <wp:docPr id="1070490967" name="Zone de texte 2"/>
                <wp:cNvGraphicFramePr/>
                <a:graphic xmlns:a="http://schemas.openxmlformats.org/drawingml/2006/main">
                  <a:graphicData uri="http://schemas.microsoft.com/office/word/2010/wordprocessingShape">
                    <wps:wsp>
                      <wps:cNvSpPr txBox="1"/>
                      <wps:spPr>
                        <a:xfrm>
                          <a:off x="0" y="0"/>
                          <a:ext cx="2955471" cy="968828"/>
                        </a:xfrm>
                        <a:prstGeom prst="rect">
                          <a:avLst/>
                        </a:prstGeom>
                        <a:solidFill>
                          <a:schemeClr val="lt1"/>
                        </a:solidFill>
                        <a:ln w="6350">
                          <a:solidFill>
                            <a:prstClr val="black"/>
                          </a:solidFill>
                        </a:ln>
                      </wps:spPr>
                      <wps:txbx>
                        <w:txbxContent>
                          <w:p w14:paraId="5F11BDC6" w14:textId="2D8AD873" w:rsidR="000B00C3" w:rsidRPr="000B00C3" w:rsidRDefault="000B00C3">
                            <w:pPr>
                              <w:rPr>
                                <w:lang w:val="fr-CA"/>
                              </w:rPr>
                            </w:pPr>
                            <w:r>
                              <w:rPr>
                                <w:lang w:val="fr-CA"/>
                              </w:rPr>
                              <w:t>Cette fonction permet</w:t>
                            </w:r>
                            <w:r w:rsidR="003C46F2">
                              <w:rPr>
                                <w:lang w:val="fr-CA"/>
                              </w:rPr>
                              <w:t xml:space="preserve"> de filtrer l</w:t>
                            </w:r>
                            <w:r w:rsidR="00BF21C9">
                              <w:rPr>
                                <w:lang w:val="fr-CA"/>
                              </w:rPr>
                              <w:t xml:space="preserve">a recherche </w:t>
                            </w:r>
                            <w:r w:rsidR="00217E08">
                              <w:rPr>
                                <w:lang w:val="fr-CA"/>
                              </w:rPr>
                              <w:t xml:space="preserve">en ordre de prix ou en ordre </w:t>
                            </w:r>
                            <w:proofErr w:type="spellStart"/>
                            <w:r w:rsidR="00C55C22">
                              <w:rPr>
                                <w:lang w:val="fr-CA"/>
                              </w:rPr>
                              <w:t>alphabetique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5C2F4" id="Zone de texte 2" o:spid="_x0000_s1072" type="#_x0000_t202" style="position:absolute;margin-left:255.7pt;margin-top:11.8pt;width:232.7pt;height:76.3pt;z-index:251659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" fillcolor="white [3201]" strokeweight=".5pt">
                <v:textbox>
                  <w:txbxContent>
                    <w:p w14:paraId="5F11BDC6" w14:textId="2D8AD873" w:rsidR="000B00C3" w:rsidRPr="000B00C3" w:rsidRDefault="000B00C3">
                      <w:pPr>
                        <w:rPr>
                          <w:lang w:val="fr-CA"/>
                        </w:rPr>
                      </w:pPr>
                      <w:r>
                        <w:rPr>
                          <w:lang w:val="fr-CA"/>
                        </w:rPr>
                        <w:t>Cette fonction permet</w:t>
                      </w:r>
                      <w:r w:rsidR="003C46F2">
                        <w:rPr>
                          <w:lang w:val="fr-CA"/>
                        </w:rPr>
                        <w:t xml:space="preserve"> de filtrer l</w:t>
                      </w:r>
                      <w:r w:rsidR="00BF21C9">
                        <w:rPr>
                          <w:lang w:val="fr-CA"/>
                        </w:rPr>
                        <w:t xml:space="preserve">a recherche </w:t>
                      </w:r>
                      <w:r w:rsidR="00217E08">
                        <w:rPr>
                          <w:lang w:val="fr-CA"/>
                        </w:rPr>
                        <w:t xml:space="preserve">en ordre de prix ou en ordre </w:t>
                      </w:r>
                      <w:proofErr w:type="spellStart"/>
                      <w:r w:rsidR="00C55C22">
                        <w:rPr>
                          <w:lang w:val="fr-CA"/>
                        </w:rPr>
                        <w:t>alphabetique</w:t>
                      </w:r>
                      <w:proofErr w:type="spellEnd"/>
                    </w:p>
                  </w:txbxContent>
                </v:textbox>
              </v:shape>
            </w:pict>
          </mc:Fallback>
        </mc:AlternateContent>
      </w:r>
      <w:r>
        <w:rPr>
          <w:noProof/>
        </w:rPr>
        <w:drawing>
          <wp:inline distT="0" distB="0" distL="0" distR="0" wp14:anchorId="42BC18B2" wp14:editId="2BA9A073">
            <wp:extent cx="2949575" cy="3864428"/>
            <wp:effectExtent l="0" t="0" r="3175" b="3175"/>
            <wp:docPr id="803285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5489" cy="3885278"/>
                    </a:xfrm>
                    <a:prstGeom prst="rect">
                      <a:avLst/>
                    </a:prstGeom>
                    <a:noFill/>
                  </pic:spPr>
                </pic:pic>
              </a:graphicData>
            </a:graphic>
          </wp:inline>
        </w:drawing>
      </w:r>
      <w:r w:rsidR="004165B6">
        <w:br w:type="page"/>
      </w:r>
      <w:bookmarkStart w:id="22" w:name="_Toc167227508"/>
      <w:r w:rsidR="004227A8">
        <w:lastRenderedPageBreak/>
        <w:t xml:space="preserve">Page </w:t>
      </w:r>
      <w:r w:rsidR="008D7184">
        <w:t xml:space="preserve">du </w:t>
      </w:r>
      <w:r w:rsidR="004227A8">
        <w:t>produit</w:t>
      </w:r>
      <w:bookmarkEnd w:id="22"/>
    </w:p>
    <w:p w14:paraId="3D5CDB30" w14:textId="587EE33E" w:rsidR="00713658" w:rsidRDefault="00713658" w:rsidP="00713658">
      <w:r>
        <w:t xml:space="preserve">Voici la page qui permet à l’utilisateur de visualiser </w:t>
      </w:r>
      <w:r w:rsidR="00763380">
        <w:t xml:space="preserve">le produit en détail pour connaître ses spécifications et voir les </w:t>
      </w:r>
      <w:r w:rsidR="0035441D">
        <w:t>commentaires</w:t>
      </w:r>
      <w:r w:rsidR="00763380">
        <w:t xml:space="preserve"> qui ont été déposé.</w:t>
      </w:r>
    </w:p>
    <w:p w14:paraId="14E152A9" w14:textId="10F993A5" w:rsidR="00763380" w:rsidRDefault="00364B89" w:rsidP="008D7184">
      <w:r>
        <w:rPr>
          <w:noProof/>
        </w:rPr>
        <mc:AlternateContent>
          <mc:Choice Requires="wps">
            <w:drawing>
              <wp:anchor distT="0" distB="0" distL="114300" distR="114300" simplePos="0" relativeHeight="251658352" behindDoc="0" locked="0" layoutInCell="1" allowOverlap="1" wp14:anchorId="72957752" wp14:editId="7345C2D5">
                <wp:simplePos x="0" y="0"/>
                <wp:positionH relativeFrom="column">
                  <wp:posOffset>4754336</wp:posOffset>
                </wp:positionH>
                <wp:positionV relativeFrom="paragraph">
                  <wp:posOffset>3274423</wp:posOffset>
                </wp:positionV>
                <wp:extent cx="361950" cy="304800"/>
                <wp:effectExtent l="0" t="0" r="0" b="0"/>
                <wp:wrapNone/>
                <wp:docPr id="2134394343"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6841368" w14:textId="4B054006" w:rsidR="00364B89" w:rsidRPr="00303613" w:rsidRDefault="00364B89" w:rsidP="00364B89">
                            <w:pPr>
                              <w:rPr>
                                <w:color w:val="FF0000"/>
                                <w:lang w:val="fr-CA"/>
                              </w:rPr>
                            </w:pPr>
                            <w:r>
                              <w:rPr>
                                <w:color w:val="FF0000"/>
                                <w:lang w:val="fr-CA"/>
                              </w:rPr>
                              <w:t>2</w:t>
                            </w:r>
                            <w:r w:rsidRPr="00303613">
                              <w:rPr>
                                <w:color w:val="FF0000"/>
                                <w:lang w:val="fr-CA"/>
                              </w:rPr>
                              <w:t>.</w:t>
                            </w:r>
                          </w:p>
                          <w:p w14:paraId="13E93A00"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57752" id="_x0000_s1073" type="#_x0000_t202" style="position:absolute;margin-left:374.35pt;margin-top:257.85pt;width:28.5pt;height:24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" filled="f" stroked="f" strokeweight=".5pt">
                <v:textbox>
                  <w:txbxContent>
                    <w:p w14:paraId="06841368" w14:textId="4B054006" w:rsidR="00364B89" w:rsidRPr="00303613" w:rsidRDefault="00364B89" w:rsidP="00364B89">
                      <w:pPr>
                        <w:rPr>
                          <w:color w:val="FF0000"/>
                          <w:lang w:val="fr-CA"/>
                        </w:rPr>
                      </w:pPr>
                      <w:r>
                        <w:rPr>
                          <w:color w:val="FF0000"/>
                          <w:lang w:val="fr-CA"/>
                        </w:rPr>
                        <w:t>2</w:t>
                      </w:r>
                      <w:r w:rsidRPr="00303613">
                        <w:rPr>
                          <w:color w:val="FF0000"/>
                          <w:lang w:val="fr-CA"/>
                        </w:rPr>
                        <w:t>.</w:t>
                      </w:r>
                    </w:p>
                    <w:p w14:paraId="13E93A00" w14:textId="77777777" w:rsidR="00364B89" w:rsidRDefault="00364B89" w:rsidP="00364B89"/>
                  </w:txbxContent>
                </v:textbox>
              </v:shape>
            </w:pict>
          </mc:Fallback>
        </mc:AlternateContent>
      </w:r>
      <w:r w:rsidR="009F235B" w:rsidRPr="009F235B">
        <w:rPr>
          <w:noProof/>
        </w:rPr>
        <w:drawing>
          <wp:inline distT="0" distB="0" distL="0" distR="0" wp14:anchorId="6DD0444D" wp14:editId="449B282D">
            <wp:extent cx="6097270" cy="3423920"/>
            <wp:effectExtent l="0" t="0" r="0" b="5080"/>
            <wp:docPr id="1219815095" name="Image 1" descr="Une image contenant texte, capture d’écran, 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095" name="Image 1" descr="Une image contenant texte, capture d’écran, ordinateur, Système d’exploitation&#10;&#10;Description générée automatiquement"/>
                    <pic:cNvPicPr/>
                  </pic:nvPicPr>
                  <pic:blipFill>
                    <a:blip r:embed="rId45"/>
                    <a:stretch>
                      <a:fillRect/>
                    </a:stretch>
                  </pic:blipFill>
                  <pic:spPr>
                    <a:xfrm>
                      <a:off x="0" y="0"/>
                      <a:ext cx="6097270" cy="3423920"/>
                    </a:xfrm>
                    <a:prstGeom prst="rect">
                      <a:avLst/>
                    </a:prstGeom>
                  </pic:spPr>
                </pic:pic>
              </a:graphicData>
            </a:graphic>
          </wp:inline>
        </w:drawing>
      </w:r>
    </w:p>
    <w:p w14:paraId="0D48FEE6" w14:textId="3DEDE0A8" w:rsidR="004165B6" w:rsidRDefault="007F0244" w:rsidP="008D7184">
      <w:r>
        <w:rPr>
          <w:noProof/>
        </w:rPr>
        <mc:AlternateContent>
          <mc:Choice Requires="wps">
            <w:drawing>
              <wp:anchor distT="0" distB="0" distL="114300" distR="114300" simplePos="0" relativeHeight="251658356" behindDoc="0" locked="0" layoutInCell="1" allowOverlap="1" wp14:anchorId="3A556CD8" wp14:editId="19890993">
                <wp:simplePos x="0" y="0"/>
                <wp:positionH relativeFrom="column">
                  <wp:posOffset>3241040</wp:posOffset>
                </wp:positionH>
                <wp:positionV relativeFrom="paragraph">
                  <wp:posOffset>3017134</wp:posOffset>
                </wp:positionV>
                <wp:extent cx="361950" cy="304800"/>
                <wp:effectExtent l="0" t="0" r="0" b="0"/>
                <wp:wrapNone/>
                <wp:docPr id="32393013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0CD7F8F" w14:textId="2F2CCAC0" w:rsidR="00364B89" w:rsidRPr="00303613" w:rsidRDefault="00364B89" w:rsidP="00364B89">
                            <w:pPr>
                              <w:rPr>
                                <w:color w:val="FF0000"/>
                                <w:lang w:val="fr-CA"/>
                              </w:rPr>
                            </w:pPr>
                            <w:r>
                              <w:rPr>
                                <w:color w:val="FF0000"/>
                                <w:lang w:val="fr-CA"/>
                              </w:rPr>
                              <w:t>6</w:t>
                            </w:r>
                            <w:r w:rsidRPr="00303613">
                              <w:rPr>
                                <w:color w:val="FF0000"/>
                                <w:lang w:val="fr-CA"/>
                              </w:rPr>
                              <w:t>.</w:t>
                            </w:r>
                          </w:p>
                          <w:p w14:paraId="36A35D3A"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56CD8" id="_x0000_s1074" type="#_x0000_t202" style="position:absolute;margin-left:255.2pt;margin-top:237.55pt;width:28.5pt;height:24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" filled="f" stroked="f" strokeweight=".5pt">
                <v:textbox>
                  <w:txbxContent>
                    <w:p w14:paraId="10CD7F8F" w14:textId="2F2CCAC0" w:rsidR="00364B89" w:rsidRPr="00303613" w:rsidRDefault="00364B89" w:rsidP="00364B89">
                      <w:pPr>
                        <w:rPr>
                          <w:color w:val="FF0000"/>
                          <w:lang w:val="fr-CA"/>
                        </w:rPr>
                      </w:pPr>
                      <w:r>
                        <w:rPr>
                          <w:color w:val="FF0000"/>
                          <w:lang w:val="fr-CA"/>
                        </w:rPr>
                        <w:t>6</w:t>
                      </w:r>
                      <w:r w:rsidRPr="00303613">
                        <w:rPr>
                          <w:color w:val="FF0000"/>
                          <w:lang w:val="fr-CA"/>
                        </w:rPr>
                        <w:t>.</w:t>
                      </w:r>
                    </w:p>
                    <w:p w14:paraId="36A35D3A" w14:textId="77777777" w:rsidR="00364B89" w:rsidRDefault="00364B89" w:rsidP="00364B89"/>
                  </w:txbxContent>
                </v:textbox>
              </v:shape>
            </w:pict>
          </mc:Fallback>
        </mc:AlternateContent>
      </w:r>
      <w:r w:rsidR="008F5213">
        <w:rPr>
          <w:noProof/>
        </w:rPr>
        <mc:AlternateContent>
          <mc:Choice Requires="wps">
            <w:drawing>
              <wp:anchor distT="0" distB="0" distL="114300" distR="114300" simplePos="0" relativeHeight="251658344" behindDoc="0" locked="0" layoutInCell="1" allowOverlap="1" wp14:anchorId="7959688F" wp14:editId="01D57CD4">
                <wp:simplePos x="0" y="0"/>
                <wp:positionH relativeFrom="margin">
                  <wp:posOffset>-3203</wp:posOffset>
                </wp:positionH>
                <wp:positionV relativeFrom="paragraph">
                  <wp:posOffset>4114</wp:posOffset>
                </wp:positionV>
                <wp:extent cx="3162300" cy="3166386"/>
                <wp:effectExtent l="12700" t="12700" r="12700" b="8890"/>
                <wp:wrapNone/>
                <wp:docPr id="1823099044" name="Rectangle 37"/>
                <wp:cNvGraphicFramePr/>
                <a:graphic xmlns:a="http://schemas.openxmlformats.org/drawingml/2006/main">
                  <a:graphicData uri="http://schemas.microsoft.com/office/word/2010/wordprocessingShape">
                    <wps:wsp>
                      <wps:cNvSpPr/>
                      <wps:spPr>
                        <a:xfrm>
                          <a:off x="0" y="0"/>
                          <a:ext cx="3162300" cy="3166386"/>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AE5D9" id="Rectangle 37" o:spid="_x0000_s1026" style="position:absolute;margin-left:-.25pt;margin-top:.3pt;width:249pt;height:249.3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" filled="f" strokecolor="red" strokeweight="2pt">
                <w10:wrap anchorx="margin"/>
              </v:rect>
            </w:pict>
          </mc:Fallback>
        </mc:AlternateContent>
      </w:r>
      <w:r w:rsidR="00364B89">
        <w:rPr>
          <w:noProof/>
        </w:rPr>
        <mc:AlternateContent>
          <mc:Choice Requires="wps">
            <w:drawing>
              <wp:anchor distT="0" distB="0" distL="114300" distR="114300" simplePos="0" relativeHeight="251658357" behindDoc="0" locked="0" layoutInCell="1" allowOverlap="1" wp14:anchorId="6EE78047" wp14:editId="2B253539">
                <wp:simplePos x="0" y="0"/>
                <wp:positionH relativeFrom="column">
                  <wp:posOffset>4700089</wp:posOffset>
                </wp:positionH>
                <wp:positionV relativeFrom="paragraph">
                  <wp:posOffset>3024324</wp:posOffset>
                </wp:positionV>
                <wp:extent cx="361950" cy="304800"/>
                <wp:effectExtent l="0" t="0" r="0" b="0"/>
                <wp:wrapNone/>
                <wp:docPr id="12815249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DCCDC20" w14:textId="15E71298" w:rsidR="00364B89" w:rsidRPr="00303613" w:rsidRDefault="00364B89" w:rsidP="00364B89">
                            <w:pPr>
                              <w:rPr>
                                <w:color w:val="FF0000"/>
                                <w:lang w:val="fr-CA"/>
                              </w:rPr>
                            </w:pPr>
                            <w:r>
                              <w:rPr>
                                <w:color w:val="FF0000"/>
                                <w:lang w:val="fr-CA"/>
                              </w:rPr>
                              <w:t>7</w:t>
                            </w:r>
                            <w:r w:rsidRPr="00303613">
                              <w:rPr>
                                <w:color w:val="FF0000"/>
                                <w:lang w:val="fr-CA"/>
                              </w:rPr>
                              <w:t>.</w:t>
                            </w:r>
                          </w:p>
                          <w:p w14:paraId="6725B92D"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8047" id="_x0000_s1075" type="#_x0000_t202" style="position:absolute;margin-left:370.1pt;margin-top:238.15pt;width:28.5pt;height:24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" filled="f" stroked="f" strokeweight=".5pt">
                <v:textbox>
                  <w:txbxContent>
                    <w:p w14:paraId="6DCCDC20" w14:textId="15E71298" w:rsidR="00364B89" w:rsidRPr="00303613" w:rsidRDefault="00364B89" w:rsidP="00364B89">
                      <w:pPr>
                        <w:rPr>
                          <w:color w:val="FF0000"/>
                          <w:lang w:val="fr-CA"/>
                        </w:rPr>
                      </w:pPr>
                      <w:r>
                        <w:rPr>
                          <w:color w:val="FF0000"/>
                          <w:lang w:val="fr-CA"/>
                        </w:rPr>
                        <w:t>7</w:t>
                      </w:r>
                      <w:r w:rsidRPr="00303613">
                        <w:rPr>
                          <w:color w:val="FF0000"/>
                          <w:lang w:val="fr-CA"/>
                        </w:rPr>
                        <w:t>.</w:t>
                      </w:r>
                    </w:p>
                    <w:p w14:paraId="6725B92D" w14:textId="77777777" w:rsidR="00364B89" w:rsidRDefault="00364B89" w:rsidP="00364B89"/>
                  </w:txbxContent>
                </v:textbox>
              </v:shape>
            </w:pict>
          </mc:Fallback>
        </mc:AlternateContent>
      </w:r>
      <w:r w:rsidR="00364B89">
        <w:rPr>
          <w:noProof/>
        </w:rPr>
        <mc:AlternateContent>
          <mc:Choice Requires="wps">
            <w:drawing>
              <wp:anchor distT="0" distB="0" distL="114300" distR="114300" simplePos="0" relativeHeight="251658355" behindDoc="0" locked="0" layoutInCell="1" allowOverlap="1" wp14:anchorId="600112F8" wp14:editId="3CEE1036">
                <wp:simplePos x="0" y="0"/>
                <wp:positionH relativeFrom="column">
                  <wp:posOffset>4776288</wp:posOffset>
                </wp:positionH>
                <wp:positionV relativeFrom="paragraph">
                  <wp:posOffset>999581</wp:posOffset>
                </wp:positionV>
                <wp:extent cx="361950" cy="304800"/>
                <wp:effectExtent l="0" t="0" r="0" b="0"/>
                <wp:wrapNone/>
                <wp:docPr id="2011260020"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E7E1570" w14:textId="15296377" w:rsidR="00364B89" w:rsidRPr="00303613" w:rsidRDefault="00364B89" w:rsidP="00364B89">
                            <w:pPr>
                              <w:rPr>
                                <w:color w:val="FF0000"/>
                                <w:lang w:val="fr-CA"/>
                              </w:rPr>
                            </w:pPr>
                            <w:r>
                              <w:rPr>
                                <w:color w:val="FF0000"/>
                                <w:lang w:val="fr-CA"/>
                              </w:rPr>
                              <w:t>5</w:t>
                            </w:r>
                            <w:r w:rsidRPr="00303613">
                              <w:rPr>
                                <w:color w:val="FF0000"/>
                                <w:lang w:val="fr-CA"/>
                              </w:rPr>
                              <w:t>.</w:t>
                            </w:r>
                          </w:p>
                          <w:p w14:paraId="660936DD"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112F8" id="_x0000_s1076" type="#_x0000_t202" style="position:absolute;margin-left:376.1pt;margin-top:78.7pt;width:28.5pt;height:24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" filled="f" stroked="f" strokeweight=".5pt">
                <v:textbox>
                  <w:txbxContent>
                    <w:p w14:paraId="1E7E1570" w14:textId="15296377" w:rsidR="00364B89" w:rsidRPr="00303613" w:rsidRDefault="00364B89" w:rsidP="00364B89">
                      <w:pPr>
                        <w:rPr>
                          <w:color w:val="FF0000"/>
                          <w:lang w:val="fr-CA"/>
                        </w:rPr>
                      </w:pPr>
                      <w:r>
                        <w:rPr>
                          <w:color w:val="FF0000"/>
                          <w:lang w:val="fr-CA"/>
                        </w:rPr>
                        <w:t>5</w:t>
                      </w:r>
                      <w:r w:rsidRPr="00303613">
                        <w:rPr>
                          <w:color w:val="FF0000"/>
                          <w:lang w:val="fr-CA"/>
                        </w:rPr>
                        <w:t>.</w:t>
                      </w:r>
                    </w:p>
                    <w:p w14:paraId="660936DD" w14:textId="77777777" w:rsidR="00364B89" w:rsidRDefault="00364B89" w:rsidP="00364B89"/>
                  </w:txbxContent>
                </v:textbox>
              </v:shape>
            </w:pict>
          </mc:Fallback>
        </mc:AlternateContent>
      </w:r>
      <w:r w:rsidR="00364B89">
        <w:rPr>
          <w:noProof/>
        </w:rPr>
        <mc:AlternateContent>
          <mc:Choice Requires="wps">
            <w:drawing>
              <wp:anchor distT="0" distB="0" distL="114300" distR="114300" simplePos="0" relativeHeight="251658354" behindDoc="0" locked="0" layoutInCell="1" allowOverlap="1" wp14:anchorId="695BE9A1" wp14:editId="5A74A890">
                <wp:simplePos x="0" y="0"/>
                <wp:positionH relativeFrom="column">
                  <wp:posOffset>3665945</wp:posOffset>
                </wp:positionH>
                <wp:positionV relativeFrom="paragraph">
                  <wp:posOffset>798195</wp:posOffset>
                </wp:positionV>
                <wp:extent cx="361950" cy="304800"/>
                <wp:effectExtent l="0" t="0" r="0" b="0"/>
                <wp:wrapNone/>
                <wp:docPr id="28462073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B587F24" w14:textId="11EFD7AD" w:rsidR="00364B89" w:rsidRPr="00303613" w:rsidRDefault="00364B89" w:rsidP="00364B89">
                            <w:pPr>
                              <w:rPr>
                                <w:color w:val="FF0000"/>
                                <w:lang w:val="fr-CA"/>
                              </w:rPr>
                            </w:pPr>
                            <w:r>
                              <w:rPr>
                                <w:color w:val="FF0000"/>
                                <w:lang w:val="fr-CA"/>
                              </w:rPr>
                              <w:t>4</w:t>
                            </w:r>
                            <w:r w:rsidRPr="00303613">
                              <w:rPr>
                                <w:color w:val="FF0000"/>
                                <w:lang w:val="fr-CA"/>
                              </w:rPr>
                              <w:t>.</w:t>
                            </w:r>
                          </w:p>
                          <w:p w14:paraId="5D123D20"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BE9A1" id="_x0000_s1077" type="#_x0000_t202" style="position:absolute;margin-left:288.65pt;margin-top:62.85pt;width:28.5pt;height:24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jyB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" filled="f" stroked="f" strokeweight=".5pt">
                <v:textbox>
                  <w:txbxContent>
                    <w:p w14:paraId="0B587F24" w14:textId="11EFD7AD" w:rsidR="00364B89" w:rsidRPr="00303613" w:rsidRDefault="00364B89" w:rsidP="00364B89">
                      <w:pPr>
                        <w:rPr>
                          <w:color w:val="FF0000"/>
                          <w:lang w:val="fr-CA"/>
                        </w:rPr>
                      </w:pPr>
                      <w:r>
                        <w:rPr>
                          <w:color w:val="FF0000"/>
                          <w:lang w:val="fr-CA"/>
                        </w:rPr>
                        <w:t>4</w:t>
                      </w:r>
                      <w:r w:rsidRPr="00303613">
                        <w:rPr>
                          <w:color w:val="FF0000"/>
                          <w:lang w:val="fr-CA"/>
                        </w:rPr>
                        <w:t>.</w:t>
                      </w:r>
                    </w:p>
                    <w:p w14:paraId="5D123D20" w14:textId="77777777" w:rsidR="00364B89" w:rsidRDefault="00364B89" w:rsidP="00364B89"/>
                  </w:txbxContent>
                </v:textbox>
              </v:shape>
            </w:pict>
          </mc:Fallback>
        </mc:AlternateContent>
      </w:r>
      <w:r w:rsidR="00364B89">
        <w:rPr>
          <w:noProof/>
        </w:rPr>
        <mc:AlternateContent>
          <mc:Choice Requires="wps">
            <w:drawing>
              <wp:anchor distT="0" distB="0" distL="114300" distR="114300" simplePos="0" relativeHeight="251658353" behindDoc="0" locked="0" layoutInCell="1" allowOverlap="1" wp14:anchorId="60DEA54A" wp14:editId="1B8E0C67">
                <wp:simplePos x="0" y="0"/>
                <wp:positionH relativeFrom="column">
                  <wp:posOffset>6030685</wp:posOffset>
                </wp:positionH>
                <wp:positionV relativeFrom="paragraph">
                  <wp:posOffset>163286</wp:posOffset>
                </wp:positionV>
                <wp:extent cx="361950" cy="304800"/>
                <wp:effectExtent l="0" t="0" r="0" b="0"/>
                <wp:wrapNone/>
                <wp:docPr id="102389339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35B2CC44" w14:textId="1B1B37B9" w:rsidR="00364B89" w:rsidRPr="00303613" w:rsidRDefault="00364B89" w:rsidP="00364B89">
                            <w:pPr>
                              <w:rPr>
                                <w:color w:val="FF0000"/>
                                <w:lang w:val="fr-CA"/>
                              </w:rPr>
                            </w:pPr>
                            <w:r>
                              <w:rPr>
                                <w:color w:val="FF0000"/>
                                <w:lang w:val="fr-CA"/>
                              </w:rPr>
                              <w:t>3</w:t>
                            </w:r>
                            <w:r w:rsidRPr="00303613">
                              <w:rPr>
                                <w:color w:val="FF0000"/>
                                <w:lang w:val="fr-CA"/>
                              </w:rPr>
                              <w:t>.</w:t>
                            </w:r>
                          </w:p>
                          <w:p w14:paraId="27531B14"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EA54A" id="_x0000_s1078" type="#_x0000_t202" style="position:absolute;margin-left:474.85pt;margin-top:12.85pt;width:28.5pt;height:24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" filled="f" stroked="f" strokeweight=".5pt">
                <v:textbox>
                  <w:txbxContent>
                    <w:p w14:paraId="35B2CC44" w14:textId="1B1B37B9" w:rsidR="00364B89" w:rsidRPr="00303613" w:rsidRDefault="00364B89" w:rsidP="00364B89">
                      <w:pPr>
                        <w:rPr>
                          <w:color w:val="FF0000"/>
                          <w:lang w:val="fr-CA"/>
                        </w:rPr>
                      </w:pPr>
                      <w:r>
                        <w:rPr>
                          <w:color w:val="FF0000"/>
                          <w:lang w:val="fr-CA"/>
                        </w:rPr>
                        <w:t>3</w:t>
                      </w:r>
                      <w:r w:rsidRPr="00303613">
                        <w:rPr>
                          <w:color w:val="FF0000"/>
                          <w:lang w:val="fr-CA"/>
                        </w:rPr>
                        <w:t>.</w:t>
                      </w:r>
                    </w:p>
                    <w:p w14:paraId="27531B14" w14:textId="77777777" w:rsidR="00364B89" w:rsidRDefault="00364B89" w:rsidP="00364B89"/>
                  </w:txbxContent>
                </v:textbox>
              </v:shape>
            </w:pict>
          </mc:Fallback>
        </mc:AlternateContent>
      </w:r>
      <w:r w:rsidR="00364B89">
        <w:rPr>
          <w:noProof/>
        </w:rPr>
        <mc:AlternateContent>
          <mc:Choice Requires="wps">
            <w:drawing>
              <wp:anchor distT="0" distB="0" distL="114300" distR="114300" simplePos="0" relativeHeight="251658351" behindDoc="0" locked="0" layoutInCell="1" allowOverlap="1" wp14:anchorId="7EF3EFDA" wp14:editId="6F456897">
                <wp:simplePos x="0" y="0"/>
                <wp:positionH relativeFrom="column">
                  <wp:posOffset>0</wp:posOffset>
                </wp:positionH>
                <wp:positionV relativeFrom="paragraph">
                  <wp:posOffset>0</wp:posOffset>
                </wp:positionV>
                <wp:extent cx="361950" cy="304800"/>
                <wp:effectExtent l="0" t="0" r="0" b="0"/>
                <wp:wrapNone/>
                <wp:docPr id="1686661344"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679EEFA" w14:textId="77777777" w:rsidR="00364B89" w:rsidRPr="00303613" w:rsidRDefault="00364B89" w:rsidP="00364B89">
                            <w:pPr>
                              <w:rPr>
                                <w:color w:val="FF0000"/>
                                <w:lang w:val="fr-CA"/>
                              </w:rPr>
                            </w:pPr>
                            <w:r>
                              <w:rPr>
                                <w:color w:val="FF0000"/>
                                <w:lang w:val="fr-CA"/>
                              </w:rPr>
                              <w:t>1</w:t>
                            </w:r>
                            <w:r w:rsidRPr="00303613">
                              <w:rPr>
                                <w:color w:val="FF0000"/>
                                <w:lang w:val="fr-CA"/>
                              </w:rPr>
                              <w:t>.</w:t>
                            </w:r>
                          </w:p>
                          <w:p w14:paraId="3ED1E0F6" w14:textId="77777777" w:rsidR="00364B89" w:rsidRDefault="00364B89" w:rsidP="00364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3EFDA" id="_x0000_s1079" type="#_x0000_t202" style="position:absolute;margin-left:0;margin-top:0;width:28.5pt;height:24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NLw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" filled="f" stroked="f" strokeweight=".5pt">
                <v:textbox>
                  <w:txbxContent>
                    <w:p w14:paraId="7679EEFA" w14:textId="77777777" w:rsidR="00364B89" w:rsidRPr="00303613" w:rsidRDefault="00364B89" w:rsidP="00364B89">
                      <w:pPr>
                        <w:rPr>
                          <w:color w:val="FF0000"/>
                          <w:lang w:val="fr-CA"/>
                        </w:rPr>
                      </w:pPr>
                      <w:r>
                        <w:rPr>
                          <w:color w:val="FF0000"/>
                          <w:lang w:val="fr-CA"/>
                        </w:rPr>
                        <w:t>1</w:t>
                      </w:r>
                      <w:r w:rsidRPr="00303613">
                        <w:rPr>
                          <w:color w:val="FF0000"/>
                          <w:lang w:val="fr-CA"/>
                        </w:rPr>
                        <w:t>.</w:t>
                      </w:r>
                    </w:p>
                    <w:p w14:paraId="3ED1E0F6" w14:textId="77777777" w:rsidR="00364B89" w:rsidRDefault="00364B89" w:rsidP="00364B89"/>
                  </w:txbxContent>
                </v:textbox>
              </v:shape>
            </w:pict>
          </mc:Fallback>
        </mc:AlternateContent>
      </w:r>
      <w:r w:rsidR="00364B89">
        <w:rPr>
          <w:noProof/>
        </w:rPr>
        <mc:AlternateContent>
          <mc:Choice Requires="wps">
            <w:drawing>
              <wp:anchor distT="0" distB="0" distL="114300" distR="114300" simplePos="0" relativeHeight="251658349" behindDoc="0" locked="0" layoutInCell="1" allowOverlap="1" wp14:anchorId="4C0D49E2" wp14:editId="6022126E">
                <wp:simplePos x="0" y="0"/>
                <wp:positionH relativeFrom="margin">
                  <wp:posOffset>3241040</wp:posOffset>
                </wp:positionH>
                <wp:positionV relativeFrom="paragraph">
                  <wp:posOffset>2882900</wp:posOffset>
                </wp:positionV>
                <wp:extent cx="593090" cy="206375"/>
                <wp:effectExtent l="0" t="0" r="16510" b="22225"/>
                <wp:wrapNone/>
                <wp:docPr id="988979855" name="Rectangle 37"/>
                <wp:cNvGraphicFramePr/>
                <a:graphic xmlns:a="http://schemas.openxmlformats.org/drawingml/2006/main">
                  <a:graphicData uri="http://schemas.microsoft.com/office/word/2010/wordprocessingShape">
                    <wps:wsp>
                      <wps:cNvSpPr/>
                      <wps:spPr>
                        <a:xfrm>
                          <a:off x="0" y="0"/>
                          <a:ext cx="593090" cy="20637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55.2pt;margin-top:227pt;width:46.7pt;height:16.25pt;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D93E3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">
                <w10:wrap anchorx="margin"/>
              </v:rect>
            </w:pict>
          </mc:Fallback>
        </mc:AlternateContent>
      </w:r>
      <w:r w:rsidR="00364B89">
        <w:rPr>
          <w:noProof/>
        </w:rPr>
        <mc:AlternateContent>
          <mc:Choice Requires="wps">
            <w:drawing>
              <wp:anchor distT="0" distB="0" distL="114300" distR="114300" simplePos="0" relativeHeight="251658350" behindDoc="0" locked="0" layoutInCell="1" allowOverlap="1" wp14:anchorId="627BD33A" wp14:editId="6C75390D">
                <wp:simplePos x="0" y="0"/>
                <wp:positionH relativeFrom="margin">
                  <wp:posOffset>3856809</wp:posOffset>
                </wp:positionH>
                <wp:positionV relativeFrom="paragraph">
                  <wp:posOffset>2844891</wp:posOffset>
                </wp:positionV>
                <wp:extent cx="898071" cy="266247"/>
                <wp:effectExtent l="0" t="0" r="16510" b="19685"/>
                <wp:wrapNone/>
                <wp:docPr id="1264181805" name="Rectangle 37"/>
                <wp:cNvGraphicFramePr/>
                <a:graphic xmlns:a="http://schemas.openxmlformats.org/drawingml/2006/main">
                  <a:graphicData uri="http://schemas.microsoft.com/office/word/2010/wordprocessingShape">
                    <wps:wsp>
                      <wps:cNvSpPr/>
                      <wps:spPr>
                        <a:xfrm>
                          <a:off x="0" y="0"/>
                          <a:ext cx="898071" cy="26624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03.7pt;margin-top:224pt;width:70.7pt;height:20.95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5421B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">
                <w10:wrap anchorx="margin"/>
              </v:rect>
            </w:pict>
          </mc:Fallback>
        </mc:AlternateContent>
      </w:r>
      <w:r w:rsidR="007D40FD">
        <w:rPr>
          <w:noProof/>
        </w:rPr>
        <mc:AlternateContent>
          <mc:Choice Requires="wps">
            <w:drawing>
              <wp:anchor distT="0" distB="0" distL="114300" distR="114300" simplePos="0" relativeHeight="251658348" behindDoc="0" locked="0" layoutInCell="1" allowOverlap="1" wp14:anchorId="31B5E789" wp14:editId="0F5DCF5D">
                <wp:simplePos x="0" y="0"/>
                <wp:positionH relativeFrom="margin">
                  <wp:posOffset>3198223</wp:posOffset>
                </wp:positionH>
                <wp:positionV relativeFrom="paragraph">
                  <wp:posOffset>1222919</wp:posOffset>
                </wp:positionV>
                <wp:extent cx="1616528" cy="1583872"/>
                <wp:effectExtent l="0" t="0" r="22225" b="16510"/>
                <wp:wrapNone/>
                <wp:docPr id="714943904" name="Rectangle 37"/>
                <wp:cNvGraphicFramePr/>
                <a:graphic xmlns:a="http://schemas.openxmlformats.org/drawingml/2006/main">
                  <a:graphicData uri="http://schemas.microsoft.com/office/word/2010/wordprocessingShape">
                    <wps:wsp>
                      <wps:cNvSpPr/>
                      <wps:spPr>
                        <a:xfrm>
                          <a:off x="0" y="0"/>
                          <a:ext cx="1616528" cy="158387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51.85pt;margin-top:96.3pt;width:127.3pt;height:124.7pt;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31330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">
                <w10:wrap anchorx="margin"/>
              </v:rect>
            </w:pict>
          </mc:Fallback>
        </mc:AlternateContent>
      </w:r>
      <w:r w:rsidR="007D40FD">
        <w:rPr>
          <w:noProof/>
        </w:rPr>
        <mc:AlternateContent>
          <mc:Choice Requires="wps">
            <w:drawing>
              <wp:anchor distT="0" distB="0" distL="114300" distR="114300" simplePos="0" relativeHeight="251658347" behindDoc="0" locked="0" layoutInCell="1" allowOverlap="1" wp14:anchorId="1ABA9802" wp14:editId="7289D137">
                <wp:simplePos x="0" y="0"/>
                <wp:positionH relativeFrom="margin">
                  <wp:posOffset>3203666</wp:posOffset>
                </wp:positionH>
                <wp:positionV relativeFrom="paragraph">
                  <wp:posOffset>999762</wp:posOffset>
                </wp:positionV>
                <wp:extent cx="511628" cy="211637"/>
                <wp:effectExtent l="0" t="0" r="22225" b="17145"/>
                <wp:wrapNone/>
                <wp:docPr id="1806316805" name="Rectangle 37"/>
                <wp:cNvGraphicFramePr/>
                <a:graphic xmlns:a="http://schemas.openxmlformats.org/drawingml/2006/main">
                  <a:graphicData uri="http://schemas.microsoft.com/office/word/2010/wordprocessingShape">
                    <wps:wsp>
                      <wps:cNvSpPr/>
                      <wps:spPr>
                        <a:xfrm>
                          <a:off x="0" y="0"/>
                          <a:ext cx="511628" cy="21163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52.25pt;margin-top:78.7pt;width:40.3pt;height:16.65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A1AB3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">
                <w10:wrap anchorx="margin"/>
              </v:rect>
            </w:pict>
          </mc:Fallback>
        </mc:AlternateContent>
      </w:r>
      <w:r w:rsidR="00BB5D9F">
        <w:rPr>
          <w:noProof/>
        </w:rPr>
        <mc:AlternateContent>
          <mc:Choice Requires="wps">
            <w:drawing>
              <wp:anchor distT="0" distB="0" distL="114300" distR="114300" simplePos="0" relativeHeight="251658346" behindDoc="0" locked="0" layoutInCell="1" allowOverlap="1" wp14:anchorId="39B1CC2C" wp14:editId="0B04EBF4">
                <wp:simplePos x="0" y="0"/>
                <wp:positionH relativeFrom="margin">
                  <wp:posOffset>3214551</wp:posOffset>
                </wp:positionH>
                <wp:positionV relativeFrom="paragraph">
                  <wp:posOffset>362948</wp:posOffset>
                </wp:positionV>
                <wp:extent cx="2857500" cy="375557"/>
                <wp:effectExtent l="0" t="0" r="19050" b="24765"/>
                <wp:wrapNone/>
                <wp:docPr id="1145342907" name="Rectangle 37"/>
                <wp:cNvGraphicFramePr/>
                <a:graphic xmlns:a="http://schemas.openxmlformats.org/drawingml/2006/main">
                  <a:graphicData uri="http://schemas.microsoft.com/office/word/2010/wordprocessingShape">
                    <wps:wsp>
                      <wps:cNvSpPr/>
                      <wps:spPr>
                        <a:xfrm>
                          <a:off x="0" y="0"/>
                          <a:ext cx="2857500" cy="37555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53.1pt;margin-top:28.6pt;width:225pt;height:29.5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C0346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">
                <w10:wrap anchorx="margin"/>
              </v:rect>
            </w:pict>
          </mc:Fallback>
        </mc:AlternateContent>
      </w:r>
      <w:r w:rsidR="00BB5D9F">
        <w:rPr>
          <w:noProof/>
        </w:rPr>
        <mc:AlternateContent>
          <mc:Choice Requires="wps">
            <w:drawing>
              <wp:anchor distT="0" distB="0" distL="114300" distR="114300" simplePos="0" relativeHeight="251658345" behindDoc="0" locked="0" layoutInCell="1" allowOverlap="1" wp14:anchorId="6D6C9BA5" wp14:editId="79906AE9">
                <wp:simplePos x="0" y="0"/>
                <wp:positionH relativeFrom="margin">
                  <wp:posOffset>3219994</wp:posOffset>
                </wp:positionH>
                <wp:positionV relativeFrom="paragraph">
                  <wp:posOffset>20049</wp:posOffset>
                </wp:positionV>
                <wp:extent cx="1578429" cy="298722"/>
                <wp:effectExtent l="0" t="0" r="22225" b="25400"/>
                <wp:wrapNone/>
                <wp:docPr id="747760199" name="Rectangle 37"/>
                <wp:cNvGraphicFramePr/>
                <a:graphic xmlns:a="http://schemas.openxmlformats.org/drawingml/2006/main">
                  <a:graphicData uri="http://schemas.microsoft.com/office/word/2010/wordprocessingShape">
                    <wps:wsp>
                      <wps:cNvSpPr/>
                      <wps:spPr>
                        <a:xfrm>
                          <a:off x="0" y="0"/>
                          <a:ext cx="1578429" cy="29872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53.55pt;margin-top:1.6pt;width:124.3pt;height:23.5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4F515F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">
                <w10:wrap anchorx="margin"/>
              </v:rect>
            </w:pict>
          </mc:Fallback>
        </mc:AlternateContent>
      </w:r>
      <w:r w:rsidR="00713658" w:rsidRPr="00713658">
        <w:rPr>
          <w:noProof/>
        </w:rPr>
        <w:drawing>
          <wp:inline distT="0" distB="0" distL="0" distR="0" wp14:anchorId="0629A237" wp14:editId="19CADB36">
            <wp:extent cx="6097270" cy="3172460"/>
            <wp:effectExtent l="0" t="0" r="0" b="8890"/>
            <wp:docPr id="2031594152" name="Image 1"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4152" name="Image 1" descr="Une image contenant texte, ordinateur, capture d’écran, ordinateur portable&#10;&#10;Description générée automatiquement"/>
                    <pic:cNvPicPr/>
                  </pic:nvPicPr>
                  <pic:blipFill>
                    <a:blip r:embed="rId46"/>
                    <a:stretch>
                      <a:fillRect/>
                    </a:stretch>
                  </pic:blipFill>
                  <pic:spPr>
                    <a:xfrm>
                      <a:off x="0" y="0"/>
                      <a:ext cx="6097270" cy="3172460"/>
                    </a:xfrm>
                    <a:prstGeom prst="rect">
                      <a:avLst/>
                    </a:prstGeom>
                  </pic:spPr>
                </pic:pic>
              </a:graphicData>
            </a:graphic>
          </wp:inline>
        </w:drawing>
      </w:r>
      <w:r w:rsidR="004165B6">
        <w:br w:type="page"/>
      </w:r>
    </w:p>
    <w:p w14:paraId="632819B6" w14:textId="2F06150A" w:rsidR="004165B6" w:rsidRDefault="00BB5D9F" w:rsidP="00EB70B8">
      <w:pPr>
        <w:rPr>
          <w:rFonts w:asciiTheme="majorHAnsi" w:eastAsiaTheme="majorEastAsia" w:hAnsiTheme="majorHAnsi" w:cstheme="majorBidi"/>
          <w:color w:val="061F57" w:themeColor="text2" w:themeShade="BF"/>
          <w:kern w:val="28"/>
          <w:sz w:val="52"/>
          <w:szCs w:val="32"/>
        </w:rPr>
      </w:pPr>
      <w:r>
        <w:rPr>
          <w:noProof/>
        </w:rPr>
        <w:lastRenderedPageBreak/>
        <mc:AlternateContent>
          <mc:Choice Requires="wps">
            <w:drawing>
              <wp:anchor distT="0" distB="0" distL="114300" distR="114300" simplePos="0" relativeHeight="251658343" behindDoc="0" locked="0" layoutInCell="1" allowOverlap="1" wp14:anchorId="1761E1F9" wp14:editId="53EA4934">
                <wp:simplePos x="0" y="0"/>
                <wp:positionH relativeFrom="margin">
                  <wp:align>left</wp:align>
                </wp:positionH>
                <wp:positionV relativeFrom="paragraph">
                  <wp:posOffset>-2177</wp:posOffset>
                </wp:positionV>
                <wp:extent cx="6199414" cy="2732314"/>
                <wp:effectExtent l="0" t="0" r="11430" b="11430"/>
                <wp:wrapNone/>
                <wp:docPr id="1571881213" name="Zone de texte 10"/>
                <wp:cNvGraphicFramePr/>
                <a:graphic xmlns:a="http://schemas.openxmlformats.org/drawingml/2006/main">
                  <a:graphicData uri="http://schemas.microsoft.com/office/word/2010/wordprocessingShape">
                    <wps:wsp>
                      <wps:cNvSpPr txBox="1"/>
                      <wps:spPr>
                        <a:xfrm>
                          <a:off x="0" y="0"/>
                          <a:ext cx="6199414" cy="2732314"/>
                        </a:xfrm>
                        <a:prstGeom prst="rect">
                          <a:avLst/>
                        </a:prstGeom>
                        <a:solidFill>
                          <a:srgbClr val="FFFFFF"/>
                        </a:solidFill>
                        <a:ln w="6350">
                          <a:solidFill>
                            <a:prstClr val="black"/>
                          </a:solidFill>
                        </a:ln>
                      </wps:spPr>
                      <wps:txbx>
                        <w:txbxContent>
                          <w:p w14:paraId="0013C9E6" w14:textId="77777777" w:rsidR="00BB5D9F" w:rsidRPr="00BB5D9F" w:rsidRDefault="00BB5D9F" w:rsidP="00BB5D9F">
                            <w:pPr>
                              <w:pStyle w:val="ListParagraph"/>
                              <w:numPr>
                                <w:ilvl w:val="0"/>
                                <w:numId w:val="12"/>
                              </w:numPr>
                              <w:rPr>
                                <w:lang w:val="fr-CA"/>
                              </w:rPr>
                            </w:pPr>
                            <w:r w:rsidRPr="00BB5D9F">
                              <w:rPr>
                                <w:lang w:val="fr-CA"/>
                              </w:rPr>
                              <w:t>Image du produit</w:t>
                            </w:r>
                          </w:p>
                          <w:p w14:paraId="12351DAD" w14:textId="77777777" w:rsidR="00BB5D9F" w:rsidRPr="00BB5D9F" w:rsidRDefault="00BB5D9F" w:rsidP="00BB5D9F">
                            <w:pPr>
                              <w:pStyle w:val="ListParagraph"/>
                              <w:numPr>
                                <w:ilvl w:val="0"/>
                                <w:numId w:val="12"/>
                              </w:numPr>
                              <w:rPr>
                                <w:lang w:val="fr-CA"/>
                              </w:rPr>
                            </w:pPr>
                            <w:r w:rsidRPr="00BB5D9F">
                              <w:rPr>
                                <w:lang w:val="fr-CA"/>
                              </w:rPr>
                              <w:t>Nom du produit</w:t>
                            </w:r>
                          </w:p>
                          <w:p w14:paraId="02A63DCF" w14:textId="77777777" w:rsidR="00364B89" w:rsidRDefault="00364B89" w:rsidP="00364B89">
                            <w:pPr>
                              <w:pStyle w:val="ListParagraph"/>
                              <w:numPr>
                                <w:ilvl w:val="0"/>
                                <w:numId w:val="12"/>
                              </w:numPr>
                              <w:rPr>
                                <w:lang w:val="fr-CA"/>
                              </w:rPr>
                            </w:pPr>
                            <w:r>
                              <w:rPr>
                                <w:lang w:val="fr-CA"/>
                              </w:rPr>
                              <w:t>Description du produit</w:t>
                            </w:r>
                          </w:p>
                          <w:p w14:paraId="2B2C3E02" w14:textId="77777777" w:rsidR="00BB5D9F" w:rsidRDefault="00BB5D9F" w:rsidP="00BB5D9F">
                            <w:pPr>
                              <w:pStyle w:val="ListParagraph"/>
                              <w:numPr>
                                <w:ilvl w:val="0"/>
                                <w:numId w:val="12"/>
                              </w:numPr>
                              <w:rPr>
                                <w:lang w:val="fr-CA"/>
                              </w:rPr>
                            </w:pPr>
                            <w:r>
                              <w:rPr>
                                <w:lang w:val="fr-CA"/>
                              </w:rPr>
                              <w:t>Prix affiché du produit</w:t>
                            </w:r>
                          </w:p>
                          <w:p w14:paraId="75D667C4" w14:textId="09BF2630" w:rsidR="00364B89" w:rsidRDefault="00364B89" w:rsidP="00364B89">
                            <w:pPr>
                              <w:pStyle w:val="ListParagraph"/>
                              <w:numPr>
                                <w:ilvl w:val="0"/>
                                <w:numId w:val="12"/>
                              </w:numPr>
                              <w:rPr>
                                <w:lang w:val="fr-CA"/>
                              </w:rPr>
                            </w:pPr>
                            <w:r>
                              <w:rPr>
                                <w:lang w:val="fr-CA"/>
                              </w:rPr>
                              <w:t>Spécification du produit</w:t>
                            </w:r>
                          </w:p>
                          <w:p w14:paraId="05C5B9A5" w14:textId="2EF37A69" w:rsidR="008B598D" w:rsidRPr="008B598D" w:rsidRDefault="008B598D" w:rsidP="008B598D">
                            <w:pPr>
                              <w:ind w:left="720"/>
                              <w:rPr>
                                <w:b w:val="0"/>
                                <w:bCs/>
                                <w:sz w:val="24"/>
                                <w:szCs w:val="20"/>
                                <w:lang w:val="fr-CA"/>
                              </w:rPr>
                            </w:pPr>
                            <w:r>
                              <w:rPr>
                                <w:b w:val="0"/>
                                <w:bCs/>
                                <w:sz w:val="24"/>
                                <w:szCs w:val="20"/>
                                <w:lang w:val="fr-CA"/>
                              </w:rPr>
                              <w:t xml:space="preserve">Voici la spécification </w:t>
                            </w:r>
                            <w:r w:rsidR="00D670D5">
                              <w:rPr>
                                <w:b w:val="0"/>
                                <w:bCs/>
                                <w:sz w:val="24"/>
                                <w:szCs w:val="20"/>
                                <w:lang w:val="fr-CA"/>
                              </w:rPr>
                              <w:t>détaillée</w:t>
                            </w:r>
                            <w:r w:rsidR="00861E1B">
                              <w:rPr>
                                <w:b w:val="0"/>
                                <w:bCs/>
                                <w:sz w:val="24"/>
                                <w:szCs w:val="20"/>
                                <w:lang w:val="fr-CA"/>
                              </w:rPr>
                              <w:t xml:space="preserve"> du produit comme les composants,</w:t>
                            </w:r>
                            <w:r w:rsidR="00157E22">
                              <w:rPr>
                                <w:b w:val="0"/>
                                <w:bCs/>
                                <w:sz w:val="24"/>
                                <w:szCs w:val="20"/>
                                <w:lang w:val="fr-CA"/>
                              </w:rPr>
                              <w:t xml:space="preserve"> ses dimensions, etc.</w:t>
                            </w:r>
                          </w:p>
                          <w:p w14:paraId="05AFE0EB" w14:textId="6011F6A5" w:rsidR="00364B89" w:rsidRDefault="00364B89" w:rsidP="00BB5D9F">
                            <w:pPr>
                              <w:pStyle w:val="ListParagraph"/>
                              <w:numPr>
                                <w:ilvl w:val="0"/>
                                <w:numId w:val="12"/>
                              </w:numPr>
                              <w:rPr>
                                <w:lang w:val="fr-CA"/>
                              </w:rPr>
                            </w:pPr>
                            <w:r>
                              <w:rPr>
                                <w:lang w:val="fr-CA"/>
                              </w:rPr>
                              <w:t>Quantité produit</w:t>
                            </w:r>
                          </w:p>
                          <w:p w14:paraId="5844FB7B" w14:textId="04AB8B5D" w:rsidR="00364B89" w:rsidRPr="00364B89" w:rsidRDefault="00945E8C" w:rsidP="00364B89">
                            <w:pPr>
                              <w:ind w:left="720"/>
                              <w:rPr>
                                <w:b w:val="0"/>
                                <w:bCs/>
                                <w:sz w:val="24"/>
                                <w:szCs w:val="20"/>
                                <w:lang w:val="fr-CA"/>
                              </w:rPr>
                            </w:pPr>
                            <w:r>
                              <w:rPr>
                                <w:b w:val="0"/>
                                <w:bCs/>
                                <w:sz w:val="24"/>
                                <w:szCs w:val="20"/>
                                <w:lang w:val="fr-CA"/>
                              </w:rPr>
                              <w:t>La</w:t>
                            </w:r>
                            <w:r w:rsidR="003F0AE9">
                              <w:rPr>
                                <w:b w:val="0"/>
                                <w:bCs/>
                                <w:sz w:val="24"/>
                                <w:szCs w:val="20"/>
                                <w:lang w:val="fr-CA"/>
                              </w:rPr>
                              <w:t xml:space="preserve"> quantité </w:t>
                            </w:r>
                            <w:r w:rsidR="001447E7">
                              <w:rPr>
                                <w:b w:val="0"/>
                                <w:bCs/>
                                <w:sz w:val="24"/>
                                <w:szCs w:val="20"/>
                                <w:lang w:val="fr-CA"/>
                              </w:rPr>
                              <w:t xml:space="preserve">du produit désiré peut être </w:t>
                            </w:r>
                            <w:r w:rsidR="00A70E35">
                              <w:rPr>
                                <w:b w:val="0"/>
                                <w:bCs/>
                                <w:sz w:val="24"/>
                                <w:szCs w:val="20"/>
                                <w:lang w:val="fr-CA"/>
                              </w:rPr>
                              <w:t>modifié</w:t>
                            </w:r>
                            <w:r w:rsidR="001447E7">
                              <w:rPr>
                                <w:b w:val="0"/>
                                <w:bCs/>
                                <w:sz w:val="24"/>
                                <w:szCs w:val="20"/>
                                <w:lang w:val="fr-CA"/>
                              </w:rPr>
                              <w:t xml:space="preserve"> dans le petit champ de texte</w:t>
                            </w:r>
                            <w:r w:rsidR="004054DA">
                              <w:rPr>
                                <w:b w:val="0"/>
                                <w:bCs/>
                                <w:sz w:val="24"/>
                                <w:szCs w:val="20"/>
                                <w:lang w:val="fr-CA"/>
                              </w:rPr>
                              <w:t>.</w:t>
                            </w:r>
                          </w:p>
                          <w:p w14:paraId="0F588A7E" w14:textId="77777777" w:rsidR="00BB5D9F" w:rsidRPr="004B1066" w:rsidRDefault="00BB5D9F" w:rsidP="00BB5D9F">
                            <w:pPr>
                              <w:pStyle w:val="ListParagraph"/>
                              <w:numPr>
                                <w:ilvl w:val="0"/>
                                <w:numId w:val="12"/>
                              </w:numPr>
                              <w:rPr>
                                <w:lang w:val="fr-CA"/>
                              </w:rPr>
                            </w:pPr>
                            <w:r>
                              <w:rPr>
                                <w:lang w:val="fr-CA"/>
                              </w:rPr>
                              <w:t>Bouton « Ajouter au panier »</w:t>
                            </w:r>
                          </w:p>
                          <w:p w14:paraId="52C5CA6E" w14:textId="440E2FF9" w:rsidR="00BB5D9F" w:rsidRDefault="00BB5D9F" w:rsidP="00BB5D9F">
                            <w:pPr>
                              <w:pStyle w:val="ListParagraph"/>
                              <w:rPr>
                                <w:b w:val="0"/>
                                <w:bCs/>
                                <w:sz w:val="24"/>
                                <w:szCs w:val="20"/>
                                <w:lang w:val="fr-CA"/>
                              </w:rPr>
                            </w:pPr>
                            <w:r>
                              <w:rPr>
                                <w:b w:val="0"/>
                                <w:bCs/>
                                <w:sz w:val="24"/>
                                <w:szCs w:val="20"/>
                                <w:lang w:val="fr-CA"/>
                              </w:rPr>
                              <w:t>Lorsque l’utilisateur clique sur ce bouton, le produit est ajouté au panier selon la quantité indiquée</w:t>
                            </w:r>
                            <w:r w:rsidR="004054DA">
                              <w:rPr>
                                <w:b w:val="0"/>
                                <w:bCs/>
                                <w:sz w:val="24"/>
                                <w:szCs w:val="20"/>
                                <w:lang w:val="fr-CA"/>
                              </w:rPr>
                              <w:t>.</w:t>
                            </w:r>
                          </w:p>
                          <w:p w14:paraId="64BC834D" w14:textId="77777777" w:rsidR="00BB5D9F" w:rsidRPr="004132E6" w:rsidRDefault="00BB5D9F" w:rsidP="00BB5D9F">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E1F9" id="_x0000_s1080" type="#_x0000_t202" style="position:absolute;margin-left:0;margin-top:-.15pt;width:488.15pt;height:215.15pt;z-index:2516583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" strokeweight=".5pt">
                <v:textbox>
                  <w:txbxContent>
                    <w:p w14:paraId="0013C9E6" w14:textId="77777777" w:rsidR="00BB5D9F" w:rsidRPr="00BB5D9F" w:rsidRDefault="00BB5D9F" w:rsidP="00BB5D9F">
                      <w:pPr>
                        <w:pStyle w:val="ListParagraph"/>
                        <w:numPr>
                          <w:ilvl w:val="0"/>
                          <w:numId w:val="12"/>
                        </w:numPr>
                        <w:rPr>
                          <w:lang w:val="fr-CA"/>
                        </w:rPr>
                      </w:pPr>
                      <w:r w:rsidRPr="00BB5D9F">
                        <w:rPr>
                          <w:lang w:val="fr-CA"/>
                        </w:rPr>
                        <w:t>Image du produit</w:t>
                      </w:r>
                    </w:p>
                    <w:p w14:paraId="12351DAD" w14:textId="77777777" w:rsidR="00BB5D9F" w:rsidRPr="00BB5D9F" w:rsidRDefault="00BB5D9F" w:rsidP="00BB5D9F">
                      <w:pPr>
                        <w:pStyle w:val="ListParagraph"/>
                        <w:numPr>
                          <w:ilvl w:val="0"/>
                          <w:numId w:val="12"/>
                        </w:numPr>
                        <w:rPr>
                          <w:lang w:val="fr-CA"/>
                        </w:rPr>
                      </w:pPr>
                      <w:r w:rsidRPr="00BB5D9F">
                        <w:rPr>
                          <w:lang w:val="fr-CA"/>
                        </w:rPr>
                        <w:t>Nom du produit</w:t>
                      </w:r>
                    </w:p>
                    <w:p w14:paraId="02A63DCF" w14:textId="77777777" w:rsidR="00364B89" w:rsidRDefault="00364B89" w:rsidP="00364B89">
                      <w:pPr>
                        <w:pStyle w:val="ListParagraph"/>
                        <w:numPr>
                          <w:ilvl w:val="0"/>
                          <w:numId w:val="12"/>
                        </w:numPr>
                        <w:rPr>
                          <w:lang w:val="fr-CA"/>
                        </w:rPr>
                      </w:pPr>
                      <w:r>
                        <w:rPr>
                          <w:lang w:val="fr-CA"/>
                        </w:rPr>
                        <w:t>Description du produit</w:t>
                      </w:r>
                    </w:p>
                    <w:p w14:paraId="2B2C3E02" w14:textId="77777777" w:rsidR="00BB5D9F" w:rsidRDefault="00BB5D9F" w:rsidP="00BB5D9F">
                      <w:pPr>
                        <w:pStyle w:val="ListParagraph"/>
                        <w:numPr>
                          <w:ilvl w:val="0"/>
                          <w:numId w:val="12"/>
                        </w:numPr>
                        <w:rPr>
                          <w:lang w:val="fr-CA"/>
                        </w:rPr>
                      </w:pPr>
                      <w:r>
                        <w:rPr>
                          <w:lang w:val="fr-CA"/>
                        </w:rPr>
                        <w:t>Prix affiché du produit</w:t>
                      </w:r>
                    </w:p>
                    <w:p w14:paraId="75D667C4" w14:textId="09BF2630" w:rsidR="00364B89" w:rsidRDefault="00364B89" w:rsidP="00364B89">
                      <w:pPr>
                        <w:pStyle w:val="ListParagraph"/>
                        <w:numPr>
                          <w:ilvl w:val="0"/>
                          <w:numId w:val="12"/>
                        </w:numPr>
                        <w:rPr>
                          <w:lang w:val="fr-CA"/>
                        </w:rPr>
                      </w:pPr>
                      <w:r>
                        <w:rPr>
                          <w:lang w:val="fr-CA"/>
                        </w:rPr>
                        <w:t>Spécification du produit</w:t>
                      </w:r>
                    </w:p>
                    <w:p w14:paraId="05C5B9A5" w14:textId="2EF37A69" w:rsidR="008B598D" w:rsidRPr="008B598D" w:rsidRDefault="008B598D" w:rsidP="008B598D">
                      <w:pPr>
                        <w:ind w:left="720"/>
                        <w:rPr>
                          <w:b w:val="0"/>
                          <w:bCs/>
                          <w:sz w:val="24"/>
                          <w:szCs w:val="20"/>
                          <w:lang w:val="fr-CA"/>
                        </w:rPr>
                      </w:pPr>
                      <w:r>
                        <w:rPr>
                          <w:b w:val="0"/>
                          <w:bCs/>
                          <w:sz w:val="24"/>
                          <w:szCs w:val="20"/>
                          <w:lang w:val="fr-CA"/>
                        </w:rPr>
                        <w:t xml:space="preserve">Voici la spécification </w:t>
                      </w:r>
                      <w:r w:rsidR="00D670D5">
                        <w:rPr>
                          <w:b w:val="0"/>
                          <w:bCs/>
                          <w:sz w:val="24"/>
                          <w:szCs w:val="20"/>
                          <w:lang w:val="fr-CA"/>
                        </w:rPr>
                        <w:t>détaillée</w:t>
                      </w:r>
                      <w:r w:rsidR="00861E1B">
                        <w:rPr>
                          <w:b w:val="0"/>
                          <w:bCs/>
                          <w:sz w:val="24"/>
                          <w:szCs w:val="20"/>
                          <w:lang w:val="fr-CA"/>
                        </w:rPr>
                        <w:t xml:space="preserve"> du produit comme les composants,</w:t>
                      </w:r>
                      <w:r w:rsidR="00157E22">
                        <w:rPr>
                          <w:b w:val="0"/>
                          <w:bCs/>
                          <w:sz w:val="24"/>
                          <w:szCs w:val="20"/>
                          <w:lang w:val="fr-CA"/>
                        </w:rPr>
                        <w:t xml:space="preserve"> ses dimensions, etc.</w:t>
                      </w:r>
                    </w:p>
                    <w:p w14:paraId="05AFE0EB" w14:textId="6011F6A5" w:rsidR="00364B89" w:rsidRDefault="00364B89" w:rsidP="00BB5D9F">
                      <w:pPr>
                        <w:pStyle w:val="ListParagraph"/>
                        <w:numPr>
                          <w:ilvl w:val="0"/>
                          <w:numId w:val="12"/>
                        </w:numPr>
                        <w:rPr>
                          <w:lang w:val="fr-CA"/>
                        </w:rPr>
                      </w:pPr>
                      <w:r>
                        <w:rPr>
                          <w:lang w:val="fr-CA"/>
                        </w:rPr>
                        <w:t>Quantité produit</w:t>
                      </w:r>
                    </w:p>
                    <w:p w14:paraId="5844FB7B" w14:textId="04AB8B5D" w:rsidR="00364B89" w:rsidRPr="00364B89" w:rsidRDefault="00945E8C" w:rsidP="00364B89">
                      <w:pPr>
                        <w:ind w:left="720"/>
                        <w:rPr>
                          <w:b w:val="0"/>
                          <w:bCs/>
                          <w:sz w:val="24"/>
                          <w:szCs w:val="20"/>
                          <w:lang w:val="fr-CA"/>
                        </w:rPr>
                      </w:pPr>
                      <w:r>
                        <w:rPr>
                          <w:b w:val="0"/>
                          <w:bCs/>
                          <w:sz w:val="24"/>
                          <w:szCs w:val="20"/>
                          <w:lang w:val="fr-CA"/>
                        </w:rPr>
                        <w:t>La</w:t>
                      </w:r>
                      <w:r w:rsidR="003F0AE9">
                        <w:rPr>
                          <w:b w:val="0"/>
                          <w:bCs/>
                          <w:sz w:val="24"/>
                          <w:szCs w:val="20"/>
                          <w:lang w:val="fr-CA"/>
                        </w:rPr>
                        <w:t xml:space="preserve"> quantité </w:t>
                      </w:r>
                      <w:r w:rsidR="001447E7">
                        <w:rPr>
                          <w:b w:val="0"/>
                          <w:bCs/>
                          <w:sz w:val="24"/>
                          <w:szCs w:val="20"/>
                          <w:lang w:val="fr-CA"/>
                        </w:rPr>
                        <w:t xml:space="preserve">du produit désiré peut être </w:t>
                      </w:r>
                      <w:r w:rsidR="00A70E35">
                        <w:rPr>
                          <w:b w:val="0"/>
                          <w:bCs/>
                          <w:sz w:val="24"/>
                          <w:szCs w:val="20"/>
                          <w:lang w:val="fr-CA"/>
                        </w:rPr>
                        <w:t>modifié</w:t>
                      </w:r>
                      <w:r w:rsidR="001447E7">
                        <w:rPr>
                          <w:b w:val="0"/>
                          <w:bCs/>
                          <w:sz w:val="24"/>
                          <w:szCs w:val="20"/>
                          <w:lang w:val="fr-CA"/>
                        </w:rPr>
                        <w:t xml:space="preserve"> dans le petit champ de texte</w:t>
                      </w:r>
                      <w:r w:rsidR="004054DA">
                        <w:rPr>
                          <w:b w:val="0"/>
                          <w:bCs/>
                          <w:sz w:val="24"/>
                          <w:szCs w:val="20"/>
                          <w:lang w:val="fr-CA"/>
                        </w:rPr>
                        <w:t>.</w:t>
                      </w:r>
                    </w:p>
                    <w:p w14:paraId="0F588A7E" w14:textId="77777777" w:rsidR="00BB5D9F" w:rsidRPr="004B1066" w:rsidRDefault="00BB5D9F" w:rsidP="00BB5D9F">
                      <w:pPr>
                        <w:pStyle w:val="ListParagraph"/>
                        <w:numPr>
                          <w:ilvl w:val="0"/>
                          <w:numId w:val="12"/>
                        </w:numPr>
                        <w:rPr>
                          <w:lang w:val="fr-CA"/>
                        </w:rPr>
                      </w:pPr>
                      <w:r>
                        <w:rPr>
                          <w:lang w:val="fr-CA"/>
                        </w:rPr>
                        <w:t>Bouton « Ajouter au panier »</w:t>
                      </w:r>
                    </w:p>
                    <w:p w14:paraId="52C5CA6E" w14:textId="440E2FF9" w:rsidR="00BB5D9F" w:rsidRDefault="00BB5D9F" w:rsidP="00BB5D9F">
                      <w:pPr>
                        <w:pStyle w:val="ListParagraph"/>
                        <w:rPr>
                          <w:b w:val="0"/>
                          <w:bCs/>
                          <w:sz w:val="24"/>
                          <w:szCs w:val="20"/>
                          <w:lang w:val="fr-CA"/>
                        </w:rPr>
                      </w:pPr>
                      <w:r>
                        <w:rPr>
                          <w:b w:val="0"/>
                          <w:bCs/>
                          <w:sz w:val="24"/>
                          <w:szCs w:val="20"/>
                          <w:lang w:val="fr-CA"/>
                        </w:rPr>
                        <w:t>Lorsque l’utilisateur clique sur ce bouton, le produit est ajouté au panier selon la quantité indiquée</w:t>
                      </w:r>
                      <w:r w:rsidR="004054DA">
                        <w:rPr>
                          <w:b w:val="0"/>
                          <w:bCs/>
                          <w:sz w:val="24"/>
                          <w:szCs w:val="20"/>
                          <w:lang w:val="fr-CA"/>
                        </w:rPr>
                        <w:t>.</w:t>
                      </w:r>
                    </w:p>
                    <w:p w14:paraId="64BC834D" w14:textId="77777777" w:rsidR="00BB5D9F" w:rsidRPr="004132E6" w:rsidRDefault="00BB5D9F" w:rsidP="00BB5D9F">
                      <w:pPr>
                        <w:pStyle w:val="ListParagraph"/>
                        <w:rPr>
                          <w:b w:val="0"/>
                          <w:bCs/>
                          <w:sz w:val="24"/>
                          <w:szCs w:val="20"/>
                          <w:lang w:val="fr-CA"/>
                        </w:rPr>
                      </w:pPr>
                    </w:p>
                  </w:txbxContent>
                </v:textbox>
                <w10:wrap anchorx="margin"/>
              </v:shape>
            </w:pict>
          </mc:Fallback>
        </mc:AlternateContent>
      </w:r>
    </w:p>
    <w:p w14:paraId="18A88A86" w14:textId="77777777" w:rsidR="00D670D5" w:rsidRDefault="00D670D5" w:rsidP="00EB70B8">
      <w:pPr>
        <w:rPr>
          <w:rFonts w:asciiTheme="majorHAnsi" w:eastAsiaTheme="majorEastAsia" w:hAnsiTheme="majorHAnsi" w:cstheme="majorBidi"/>
          <w:color w:val="061F57" w:themeColor="text2" w:themeShade="BF"/>
          <w:kern w:val="28"/>
          <w:sz w:val="52"/>
          <w:szCs w:val="32"/>
        </w:rPr>
      </w:pPr>
    </w:p>
    <w:p w14:paraId="30B7272A" w14:textId="77777777" w:rsidR="004E133E" w:rsidRDefault="004E133E" w:rsidP="00EB70B8">
      <w:pPr>
        <w:rPr>
          <w:rFonts w:asciiTheme="majorHAnsi" w:eastAsiaTheme="majorEastAsia" w:hAnsiTheme="majorHAnsi" w:cstheme="majorBidi"/>
          <w:color w:val="061F57" w:themeColor="text2" w:themeShade="BF"/>
          <w:kern w:val="28"/>
          <w:sz w:val="52"/>
          <w:szCs w:val="32"/>
        </w:rPr>
      </w:pPr>
    </w:p>
    <w:p w14:paraId="57C87003" w14:textId="77777777" w:rsidR="004E133E" w:rsidRDefault="004E133E" w:rsidP="00EB70B8">
      <w:pPr>
        <w:rPr>
          <w:rFonts w:asciiTheme="majorHAnsi" w:eastAsiaTheme="majorEastAsia" w:hAnsiTheme="majorHAnsi" w:cstheme="majorBidi"/>
          <w:color w:val="061F57" w:themeColor="text2" w:themeShade="BF"/>
          <w:kern w:val="28"/>
          <w:sz w:val="52"/>
          <w:szCs w:val="32"/>
        </w:rPr>
      </w:pPr>
    </w:p>
    <w:p w14:paraId="632E5C29" w14:textId="77777777" w:rsidR="004E133E" w:rsidRDefault="004E133E" w:rsidP="00EB70B8">
      <w:pPr>
        <w:rPr>
          <w:rFonts w:asciiTheme="majorHAnsi" w:eastAsiaTheme="majorEastAsia" w:hAnsiTheme="majorHAnsi" w:cstheme="majorBidi"/>
          <w:color w:val="061F57" w:themeColor="text2" w:themeShade="BF"/>
          <w:kern w:val="28"/>
          <w:sz w:val="52"/>
          <w:szCs w:val="32"/>
        </w:rPr>
      </w:pPr>
    </w:p>
    <w:p w14:paraId="02C1A131" w14:textId="77777777" w:rsidR="004E133E" w:rsidRDefault="004E133E" w:rsidP="00EB70B8">
      <w:pPr>
        <w:rPr>
          <w:rFonts w:asciiTheme="majorHAnsi" w:eastAsiaTheme="majorEastAsia" w:hAnsiTheme="majorHAnsi" w:cstheme="majorBidi"/>
          <w:color w:val="061F57" w:themeColor="text2" w:themeShade="BF"/>
          <w:kern w:val="28"/>
          <w:sz w:val="52"/>
          <w:szCs w:val="32"/>
        </w:rPr>
      </w:pPr>
    </w:p>
    <w:p w14:paraId="2A52C189" w14:textId="77777777" w:rsidR="004E133E" w:rsidRDefault="004E133E" w:rsidP="00EB70B8">
      <w:pPr>
        <w:rPr>
          <w:rFonts w:asciiTheme="majorHAnsi" w:eastAsiaTheme="majorEastAsia" w:hAnsiTheme="majorHAnsi" w:cstheme="majorBidi"/>
          <w:color w:val="061F57" w:themeColor="text2" w:themeShade="BF"/>
          <w:kern w:val="28"/>
          <w:sz w:val="52"/>
          <w:szCs w:val="32"/>
        </w:rPr>
      </w:pPr>
    </w:p>
    <w:p w14:paraId="44ECA4F4" w14:textId="05AED80C" w:rsidR="00006F1D" w:rsidRDefault="004E133E" w:rsidP="004E133E">
      <w:pPr>
        <w:pStyle w:val="Heading2"/>
      </w:pPr>
      <w:bookmarkStart w:id="23" w:name="_Toc167227509"/>
      <w:r>
        <w:t>Section commentaire</w:t>
      </w:r>
      <w:bookmarkEnd w:id="23"/>
    </w:p>
    <w:p w14:paraId="4146C2FE" w14:textId="77777777" w:rsidR="0058753D" w:rsidRDefault="0058753D" w:rsidP="008B1D84">
      <w:r>
        <w:rPr>
          <w:noProof/>
        </w:rPr>
        <mc:AlternateContent>
          <mc:Choice Requires="wps">
            <w:drawing>
              <wp:anchor distT="0" distB="0" distL="114300" distR="114300" simplePos="0" relativeHeight="251658371" behindDoc="0" locked="0" layoutInCell="1" allowOverlap="1" wp14:anchorId="16E64F2F" wp14:editId="44681E24">
                <wp:simplePos x="0" y="0"/>
                <wp:positionH relativeFrom="column">
                  <wp:posOffset>449852</wp:posOffset>
                </wp:positionH>
                <wp:positionV relativeFrom="paragraph">
                  <wp:posOffset>1996258</wp:posOffset>
                </wp:positionV>
                <wp:extent cx="361950" cy="304800"/>
                <wp:effectExtent l="0" t="0" r="0" b="0"/>
                <wp:wrapNone/>
                <wp:docPr id="797601004"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234702DA" w14:textId="1A0A12A5" w:rsidR="0058753D" w:rsidRPr="00303613" w:rsidRDefault="0058753D" w:rsidP="0058753D">
                            <w:pPr>
                              <w:rPr>
                                <w:color w:val="FF0000"/>
                                <w:lang w:val="fr-CA"/>
                              </w:rPr>
                            </w:pPr>
                            <w:r>
                              <w:rPr>
                                <w:color w:val="FF0000"/>
                                <w:lang w:val="fr-CA"/>
                              </w:rPr>
                              <w:t>7</w:t>
                            </w:r>
                            <w:r w:rsidRPr="00303613">
                              <w:rPr>
                                <w:color w:val="FF0000"/>
                                <w:lang w:val="fr-CA"/>
                              </w:rPr>
                              <w:t>.</w:t>
                            </w:r>
                          </w:p>
                          <w:p w14:paraId="76452794"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64F2F" id="_x0000_s1081" type="#_x0000_t202" style="position:absolute;margin-left:35.4pt;margin-top:157.2pt;width:28.5pt;height:24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Bi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" filled="f" stroked="f" strokeweight=".5pt">
                <v:textbox>
                  <w:txbxContent>
                    <w:p w14:paraId="234702DA" w14:textId="1A0A12A5" w:rsidR="0058753D" w:rsidRPr="00303613" w:rsidRDefault="0058753D" w:rsidP="0058753D">
                      <w:pPr>
                        <w:rPr>
                          <w:color w:val="FF0000"/>
                          <w:lang w:val="fr-CA"/>
                        </w:rPr>
                      </w:pPr>
                      <w:r>
                        <w:rPr>
                          <w:color w:val="FF0000"/>
                          <w:lang w:val="fr-CA"/>
                        </w:rPr>
                        <w:t>7</w:t>
                      </w:r>
                      <w:r w:rsidRPr="00303613">
                        <w:rPr>
                          <w:color w:val="FF0000"/>
                          <w:lang w:val="fr-CA"/>
                        </w:rPr>
                        <w:t>.</w:t>
                      </w:r>
                    </w:p>
                    <w:p w14:paraId="76452794"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70" behindDoc="0" locked="0" layoutInCell="1" allowOverlap="1" wp14:anchorId="5137AA76" wp14:editId="71C75620">
                <wp:simplePos x="0" y="0"/>
                <wp:positionH relativeFrom="column">
                  <wp:posOffset>678452</wp:posOffset>
                </wp:positionH>
                <wp:positionV relativeFrom="paragraph">
                  <wp:posOffset>1778544</wp:posOffset>
                </wp:positionV>
                <wp:extent cx="361950" cy="304800"/>
                <wp:effectExtent l="0" t="0" r="0" b="0"/>
                <wp:wrapNone/>
                <wp:docPr id="494812400"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3AB10FD4" w14:textId="3AC689CE" w:rsidR="0058753D" w:rsidRPr="00303613" w:rsidRDefault="0058753D" w:rsidP="0058753D">
                            <w:pPr>
                              <w:rPr>
                                <w:color w:val="FF0000"/>
                                <w:lang w:val="fr-CA"/>
                              </w:rPr>
                            </w:pPr>
                            <w:r>
                              <w:rPr>
                                <w:color w:val="FF0000"/>
                                <w:lang w:val="fr-CA"/>
                              </w:rPr>
                              <w:t>6</w:t>
                            </w:r>
                            <w:r w:rsidRPr="00303613">
                              <w:rPr>
                                <w:color w:val="FF0000"/>
                                <w:lang w:val="fr-CA"/>
                              </w:rPr>
                              <w:t>.</w:t>
                            </w:r>
                          </w:p>
                          <w:p w14:paraId="35B916E0"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7AA76" id="_x0000_s1082" type="#_x0000_t202" style="position:absolute;margin-left:53.4pt;margin-top:140.05pt;width:28.5pt;height:24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0HG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" filled="f" stroked="f" strokeweight=".5pt">
                <v:textbox>
                  <w:txbxContent>
                    <w:p w14:paraId="3AB10FD4" w14:textId="3AC689CE" w:rsidR="0058753D" w:rsidRPr="00303613" w:rsidRDefault="0058753D" w:rsidP="0058753D">
                      <w:pPr>
                        <w:rPr>
                          <w:color w:val="FF0000"/>
                          <w:lang w:val="fr-CA"/>
                        </w:rPr>
                      </w:pPr>
                      <w:r>
                        <w:rPr>
                          <w:color w:val="FF0000"/>
                          <w:lang w:val="fr-CA"/>
                        </w:rPr>
                        <w:t>6</w:t>
                      </w:r>
                      <w:r w:rsidRPr="00303613">
                        <w:rPr>
                          <w:color w:val="FF0000"/>
                          <w:lang w:val="fr-CA"/>
                        </w:rPr>
                        <w:t>.</w:t>
                      </w:r>
                    </w:p>
                    <w:p w14:paraId="35B916E0"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69" behindDoc="0" locked="0" layoutInCell="1" allowOverlap="1" wp14:anchorId="49D3A17A" wp14:editId="7952719F">
                <wp:simplePos x="0" y="0"/>
                <wp:positionH relativeFrom="column">
                  <wp:posOffset>3329123</wp:posOffset>
                </wp:positionH>
                <wp:positionV relativeFrom="paragraph">
                  <wp:posOffset>1588045</wp:posOffset>
                </wp:positionV>
                <wp:extent cx="361950" cy="304800"/>
                <wp:effectExtent l="0" t="0" r="0" b="0"/>
                <wp:wrapNone/>
                <wp:docPr id="48971692"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C6A1C05" w14:textId="5EA4631D" w:rsidR="0058753D" w:rsidRPr="00303613" w:rsidRDefault="0058753D" w:rsidP="0058753D">
                            <w:pPr>
                              <w:rPr>
                                <w:color w:val="FF0000"/>
                                <w:lang w:val="fr-CA"/>
                              </w:rPr>
                            </w:pPr>
                            <w:r>
                              <w:rPr>
                                <w:color w:val="FF0000"/>
                                <w:lang w:val="fr-CA"/>
                              </w:rPr>
                              <w:t>5</w:t>
                            </w:r>
                            <w:r w:rsidRPr="00303613">
                              <w:rPr>
                                <w:color w:val="FF0000"/>
                                <w:lang w:val="fr-CA"/>
                              </w:rPr>
                              <w:t>.</w:t>
                            </w:r>
                          </w:p>
                          <w:p w14:paraId="0DC1E906"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3A17A" id="_x0000_s1083" type="#_x0000_t202" style="position:absolute;margin-left:262.15pt;margin-top:125.05pt;width:28.5pt;height:24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" filled="f" stroked="f" strokeweight=".5pt">
                <v:textbox>
                  <w:txbxContent>
                    <w:p w14:paraId="7C6A1C05" w14:textId="5EA4631D" w:rsidR="0058753D" w:rsidRPr="00303613" w:rsidRDefault="0058753D" w:rsidP="0058753D">
                      <w:pPr>
                        <w:rPr>
                          <w:color w:val="FF0000"/>
                          <w:lang w:val="fr-CA"/>
                        </w:rPr>
                      </w:pPr>
                      <w:r>
                        <w:rPr>
                          <w:color w:val="FF0000"/>
                          <w:lang w:val="fr-CA"/>
                        </w:rPr>
                        <w:t>5</w:t>
                      </w:r>
                      <w:r w:rsidRPr="00303613">
                        <w:rPr>
                          <w:color w:val="FF0000"/>
                          <w:lang w:val="fr-CA"/>
                        </w:rPr>
                        <w:t>.</w:t>
                      </w:r>
                    </w:p>
                    <w:p w14:paraId="0DC1E906"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68" behindDoc="0" locked="0" layoutInCell="1" allowOverlap="1" wp14:anchorId="378372F2" wp14:editId="569E2E6C">
                <wp:simplePos x="0" y="0"/>
                <wp:positionH relativeFrom="column">
                  <wp:posOffset>956038</wp:posOffset>
                </wp:positionH>
                <wp:positionV relativeFrom="paragraph">
                  <wp:posOffset>1392101</wp:posOffset>
                </wp:positionV>
                <wp:extent cx="361950" cy="304800"/>
                <wp:effectExtent l="0" t="0" r="0" b="0"/>
                <wp:wrapNone/>
                <wp:docPr id="106148954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4D26C056" w14:textId="5F735513" w:rsidR="0058753D" w:rsidRPr="00303613" w:rsidRDefault="0058753D" w:rsidP="0058753D">
                            <w:pPr>
                              <w:rPr>
                                <w:color w:val="FF0000"/>
                                <w:lang w:val="fr-CA"/>
                              </w:rPr>
                            </w:pPr>
                            <w:r>
                              <w:rPr>
                                <w:color w:val="FF0000"/>
                                <w:lang w:val="fr-CA"/>
                              </w:rPr>
                              <w:t>4</w:t>
                            </w:r>
                            <w:r w:rsidRPr="00303613">
                              <w:rPr>
                                <w:color w:val="FF0000"/>
                                <w:lang w:val="fr-CA"/>
                              </w:rPr>
                              <w:t>.</w:t>
                            </w:r>
                          </w:p>
                          <w:p w14:paraId="62AD707E"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372F2" id="_x0000_s1084" type="#_x0000_t202" style="position:absolute;margin-left:75.3pt;margin-top:109.6pt;width:28.5pt;height:24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" filled="f" stroked="f" strokeweight=".5pt">
                <v:textbox>
                  <w:txbxContent>
                    <w:p w14:paraId="4D26C056" w14:textId="5F735513" w:rsidR="0058753D" w:rsidRPr="00303613" w:rsidRDefault="0058753D" w:rsidP="0058753D">
                      <w:pPr>
                        <w:rPr>
                          <w:color w:val="FF0000"/>
                          <w:lang w:val="fr-CA"/>
                        </w:rPr>
                      </w:pPr>
                      <w:r>
                        <w:rPr>
                          <w:color w:val="FF0000"/>
                          <w:lang w:val="fr-CA"/>
                        </w:rPr>
                        <w:t>4</w:t>
                      </w:r>
                      <w:r w:rsidRPr="00303613">
                        <w:rPr>
                          <w:color w:val="FF0000"/>
                          <w:lang w:val="fr-CA"/>
                        </w:rPr>
                        <w:t>.</w:t>
                      </w:r>
                    </w:p>
                    <w:p w14:paraId="62AD707E"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67" behindDoc="0" locked="0" layoutInCell="1" allowOverlap="1" wp14:anchorId="46F2F866" wp14:editId="5A51625C">
                <wp:simplePos x="0" y="0"/>
                <wp:positionH relativeFrom="column">
                  <wp:posOffset>6039667</wp:posOffset>
                </wp:positionH>
                <wp:positionV relativeFrom="paragraph">
                  <wp:posOffset>1152616</wp:posOffset>
                </wp:positionV>
                <wp:extent cx="361950" cy="304800"/>
                <wp:effectExtent l="0" t="0" r="0" b="0"/>
                <wp:wrapNone/>
                <wp:docPr id="23391662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37ECF49" w14:textId="05A61FF9" w:rsidR="0058753D" w:rsidRPr="00303613" w:rsidRDefault="0058753D" w:rsidP="0058753D">
                            <w:pPr>
                              <w:rPr>
                                <w:color w:val="FF0000"/>
                                <w:lang w:val="fr-CA"/>
                              </w:rPr>
                            </w:pPr>
                            <w:r>
                              <w:rPr>
                                <w:color w:val="FF0000"/>
                                <w:lang w:val="fr-CA"/>
                              </w:rPr>
                              <w:t>3</w:t>
                            </w:r>
                            <w:r w:rsidRPr="00303613">
                              <w:rPr>
                                <w:color w:val="FF0000"/>
                                <w:lang w:val="fr-CA"/>
                              </w:rPr>
                              <w:t>.</w:t>
                            </w:r>
                          </w:p>
                          <w:p w14:paraId="62E320DF"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F866" id="_x0000_s1085" type="#_x0000_t202" style="position:absolute;margin-left:475.55pt;margin-top:90.75pt;width:28.5pt;height:24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" filled="f" stroked="f" strokeweight=".5pt">
                <v:textbox>
                  <w:txbxContent>
                    <w:p w14:paraId="737ECF49" w14:textId="05A61FF9" w:rsidR="0058753D" w:rsidRPr="00303613" w:rsidRDefault="0058753D" w:rsidP="0058753D">
                      <w:pPr>
                        <w:rPr>
                          <w:color w:val="FF0000"/>
                          <w:lang w:val="fr-CA"/>
                        </w:rPr>
                      </w:pPr>
                      <w:r>
                        <w:rPr>
                          <w:color w:val="FF0000"/>
                          <w:lang w:val="fr-CA"/>
                        </w:rPr>
                        <w:t>3</w:t>
                      </w:r>
                      <w:r w:rsidRPr="00303613">
                        <w:rPr>
                          <w:color w:val="FF0000"/>
                          <w:lang w:val="fr-CA"/>
                        </w:rPr>
                        <w:t>.</w:t>
                      </w:r>
                    </w:p>
                    <w:p w14:paraId="62E320DF"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66" behindDoc="0" locked="0" layoutInCell="1" allowOverlap="1" wp14:anchorId="3F40BE7F" wp14:editId="7B54FB53">
                <wp:simplePos x="0" y="0"/>
                <wp:positionH relativeFrom="column">
                  <wp:posOffset>879838</wp:posOffset>
                </wp:positionH>
                <wp:positionV relativeFrom="paragraph">
                  <wp:posOffset>787944</wp:posOffset>
                </wp:positionV>
                <wp:extent cx="361950" cy="304800"/>
                <wp:effectExtent l="0" t="0" r="0" b="0"/>
                <wp:wrapNone/>
                <wp:docPr id="852453702"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440D962" w14:textId="1239B539" w:rsidR="0058753D" w:rsidRPr="00303613" w:rsidRDefault="0058753D" w:rsidP="0058753D">
                            <w:pPr>
                              <w:rPr>
                                <w:color w:val="FF0000"/>
                                <w:lang w:val="fr-CA"/>
                              </w:rPr>
                            </w:pPr>
                            <w:r>
                              <w:rPr>
                                <w:color w:val="FF0000"/>
                                <w:lang w:val="fr-CA"/>
                              </w:rPr>
                              <w:t>2</w:t>
                            </w:r>
                            <w:r w:rsidRPr="00303613">
                              <w:rPr>
                                <w:color w:val="FF0000"/>
                                <w:lang w:val="fr-CA"/>
                              </w:rPr>
                              <w:t>.</w:t>
                            </w:r>
                          </w:p>
                          <w:p w14:paraId="16E03023"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BE7F" id="_x0000_s1086" type="#_x0000_t202" style="position:absolute;margin-left:69.3pt;margin-top:62.05pt;width:28.5pt;height:24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" filled="f" stroked="f" strokeweight=".5pt">
                <v:textbox>
                  <w:txbxContent>
                    <w:p w14:paraId="1440D962" w14:textId="1239B539" w:rsidR="0058753D" w:rsidRPr="00303613" w:rsidRDefault="0058753D" w:rsidP="0058753D">
                      <w:pPr>
                        <w:rPr>
                          <w:color w:val="FF0000"/>
                          <w:lang w:val="fr-CA"/>
                        </w:rPr>
                      </w:pPr>
                      <w:r>
                        <w:rPr>
                          <w:color w:val="FF0000"/>
                          <w:lang w:val="fr-CA"/>
                        </w:rPr>
                        <w:t>2</w:t>
                      </w:r>
                      <w:r w:rsidRPr="00303613">
                        <w:rPr>
                          <w:color w:val="FF0000"/>
                          <w:lang w:val="fr-CA"/>
                        </w:rPr>
                        <w:t>.</w:t>
                      </w:r>
                    </w:p>
                    <w:p w14:paraId="16E03023"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65" behindDoc="0" locked="0" layoutInCell="1" allowOverlap="1" wp14:anchorId="3364FE27" wp14:editId="51E91690">
                <wp:simplePos x="0" y="0"/>
                <wp:positionH relativeFrom="column">
                  <wp:posOffset>6008914</wp:posOffset>
                </wp:positionH>
                <wp:positionV relativeFrom="paragraph">
                  <wp:posOffset>86450</wp:posOffset>
                </wp:positionV>
                <wp:extent cx="361950" cy="304800"/>
                <wp:effectExtent l="0" t="0" r="0" b="0"/>
                <wp:wrapNone/>
                <wp:docPr id="34497329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ED78C20" w14:textId="77777777" w:rsidR="0058753D" w:rsidRPr="00303613" w:rsidRDefault="0058753D" w:rsidP="0058753D">
                            <w:pPr>
                              <w:rPr>
                                <w:color w:val="FF0000"/>
                                <w:lang w:val="fr-CA"/>
                              </w:rPr>
                            </w:pPr>
                            <w:r>
                              <w:rPr>
                                <w:color w:val="FF0000"/>
                                <w:lang w:val="fr-CA"/>
                              </w:rPr>
                              <w:t>1</w:t>
                            </w:r>
                            <w:r w:rsidRPr="00303613">
                              <w:rPr>
                                <w:color w:val="FF0000"/>
                                <w:lang w:val="fr-CA"/>
                              </w:rPr>
                              <w:t>.</w:t>
                            </w:r>
                          </w:p>
                          <w:p w14:paraId="4E277CBE" w14:textId="77777777" w:rsidR="0058753D" w:rsidRDefault="0058753D" w:rsidP="00587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4FE27" id="_x0000_s1087" type="#_x0000_t202" style="position:absolute;margin-left:473.15pt;margin-top:6.8pt;width:28.5pt;height:24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fwaGQ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" filled="f" stroked="f" strokeweight=".5pt">
                <v:textbox>
                  <w:txbxContent>
                    <w:p w14:paraId="1ED78C20" w14:textId="77777777" w:rsidR="0058753D" w:rsidRPr="00303613" w:rsidRDefault="0058753D" w:rsidP="0058753D">
                      <w:pPr>
                        <w:rPr>
                          <w:color w:val="FF0000"/>
                          <w:lang w:val="fr-CA"/>
                        </w:rPr>
                      </w:pPr>
                      <w:r>
                        <w:rPr>
                          <w:color w:val="FF0000"/>
                          <w:lang w:val="fr-CA"/>
                        </w:rPr>
                        <w:t>1</w:t>
                      </w:r>
                      <w:r w:rsidRPr="00303613">
                        <w:rPr>
                          <w:color w:val="FF0000"/>
                          <w:lang w:val="fr-CA"/>
                        </w:rPr>
                        <w:t>.</w:t>
                      </w:r>
                    </w:p>
                    <w:p w14:paraId="4E277CBE" w14:textId="77777777" w:rsidR="0058753D" w:rsidRDefault="0058753D" w:rsidP="0058753D"/>
                  </w:txbxContent>
                </v:textbox>
              </v:shape>
            </w:pict>
          </mc:Fallback>
        </mc:AlternateContent>
      </w:r>
      <w:r>
        <w:rPr>
          <w:noProof/>
        </w:rPr>
        <mc:AlternateContent>
          <mc:Choice Requires="wps">
            <w:drawing>
              <wp:anchor distT="0" distB="0" distL="114300" distR="114300" simplePos="0" relativeHeight="251658364" behindDoc="0" locked="0" layoutInCell="1" allowOverlap="1" wp14:anchorId="07F7871C" wp14:editId="47E26884">
                <wp:simplePos x="0" y="0"/>
                <wp:positionH relativeFrom="margin">
                  <wp:posOffset>63138</wp:posOffset>
                </wp:positionH>
                <wp:positionV relativeFrom="paragraph">
                  <wp:posOffset>2023382</wp:posOffset>
                </wp:positionV>
                <wp:extent cx="429986" cy="228600"/>
                <wp:effectExtent l="0" t="0" r="27305" b="19050"/>
                <wp:wrapNone/>
                <wp:docPr id="390698952" name="Rectangle 37"/>
                <wp:cNvGraphicFramePr/>
                <a:graphic xmlns:a="http://schemas.openxmlformats.org/drawingml/2006/main">
                  <a:graphicData uri="http://schemas.microsoft.com/office/word/2010/wordprocessingShape">
                    <wps:wsp>
                      <wps:cNvSpPr/>
                      <wps:spPr>
                        <a:xfrm>
                          <a:off x="0" y="0"/>
                          <a:ext cx="429986" cy="2286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4.95pt;margin-top:159.3pt;width:33.85pt;height:18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85897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">
                <w10:wrap anchorx="margin"/>
              </v:rect>
            </w:pict>
          </mc:Fallback>
        </mc:AlternateContent>
      </w:r>
      <w:r>
        <w:rPr>
          <w:noProof/>
        </w:rPr>
        <mc:AlternateContent>
          <mc:Choice Requires="wps">
            <w:drawing>
              <wp:anchor distT="0" distB="0" distL="114300" distR="114300" simplePos="0" relativeHeight="251658363" behindDoc="0" locked="0" layoutInCell="1" allowOverlap="1" wp14:anchorId="7C021D58" wp14:editId="588726EE">
                <wp:simplePos x="0" y="0"/>
                <wp:positionH relativeFrom="margin">
                  <wp:posOffset>68580</wp:posOffset>
                </wp:positionH>
                <wp:positionV relativeFrom="paragraph">
                  <wp:posOffset>1827439</wp:posOffset>
                </wp:positionV>
                <wp:extent cx="642257" cy="195943"/>
                <wp:effectExtent l="0" t="0" r="24765" b="13970"/>
                <wp:wrapNone/>
                <wp:docPr id="771976050" name="Rectangle 37"/>
                <wp:cNvGraphicFramePr/>
                <a:graphic xmlns:a="http://schemas.openxmlformats.org/drawingml/2006/main">
                  <a:graphicData uri="http://schemas.microsoft.com/office/word/2010/wordprocessingShape">
                    <wps:wsp>
                      <wps:cNvSpPr/>
                      <wps:spPr>
                        <a:xfrm>
                          <a:off x="0" y="0"/>
                          <a:ext cx="642257" cy="19594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5.4pt;margin-top:143.9pt;width:50.55pt;height:15.45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59D1F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">
                <w10:wrap anchorx="margin"/>
              </v:rect>
            </w:pict>
          </mc:Fallback>
        </mc:AlternateContent>
      </w:r>
      <w:r>
        <w:rPr>
          <w:noProof/>
        </w:rPr>
        <mc:AlternateContent>
          <mc:Choice Requires="wps">
            <w:drawing>
              <wp:anchor distT="0" distB="0" distL="114300" distR="114300" simplePos="0" relativeHeight="251658362" behindDoc="0" locked="0" layoutInCell="1" allowOverlap="1" wp14:anchorId="7DF44937" wp14:editId="1D1493B4">
                <wp:simplePos x="0" y="0"/>
                <wp:positionH relativeFrom="margin">
                  <wp:posOffset>63137</wp:posOffset>
                </wp:positionH>
                <wp:positionV relativeFrom="paragraph">
                  <wp:posOffset>1675039</wp:posOffset>
                </wp:positionV>
                <wp:extent cx="3298372" cy="146957"/>
                <wp:effectExtent l="0" t="0" r="16510" b="24765"/>
                <wp:wrapNone/>
                <wp:docPr id="143179355" name="Rectangle 37"/>
                <wp:cNvGraphicFramePr/>
                <a:graphic xmlns:a="http://schemas.openxmlformats.org/drawingml/2006/main">
                  <a:graphicData uri="http://schemas.microsoft.com/office/word/2010/wordprocessingShape">
                    <wps:wsp>
                      <wps:cNvSpPr/>
                      <wps:spPr>
                        <a:xfrm>
                          <a:off x="0" y="0"/>
                          <a:ext cx="3298372" cy="14695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4.95pt;margin-top:131.9pt;width:259.7pt;height:11.55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B6A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">
                <w10:wrap anchorx="margin"/>
              </v:rect>
            </w:pict>
          </mc:Fallback>
        </mc:AlternateContent>
      </w:r>
      <w:r>
        <w:rPr>
          <w:noProof/>
        </w:rPr>
        <mc:AlternateContent>
          <mc:Choice Requires="wps">
            <w:drawing>
              <wp:anchor distT="0" distB="0" distL="114300" distR="114300" simplePos="0" relativeHeight="251658361" behindDoc="0" locked="0" layoutInCell="1" allowOverlap="1" wp14:anchorId="3C16FCFE" wp14:editId="717E5B66">
                <wp:simplePos x="0" y="0"/>
                <wp:positionH relativeFrom="margin">
                  <wp:posOffset>68580</wp:posOffset>
                </wp:positionH>
                <wp:positionV relativeFrom="paragraph">
                  <wp:posOffset>1517196</wp:posOffset>
                </wp:positionV>
                <wp:extent cx="919843" cy="130629"/>
                <wp:effectExtent l="0" t="0" r="13970" b="22225"/>
                <wp:wrapNone/>
                <wp:docPr id="180045764" name="Rectangle 37"/>
                <wp:cNvGraphicFramePr/>
                <a:graphic xmlns:a="http://schemas.openxmlformats.org/drawingml/2006/main">
                  <a:graphicData uri="http://schemas.microsoft.com/office/word/2010/wordprocessingShape">
                    <wps:wsp>
                      <wps:cNvSpPr/>
                      <wps:spPr>
                        <a:xfrm>
                          <a:off x="0" y="0"/>
                          <a:ext cx="919843" cy="13062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5.4pt;margin-top:119.45pt;width:72.45pt;height:10.3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A4B87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">
                <w10:wrap anchorx="margin"/>
              </v:rect>
            </w:pict>
          </mc:Fallback>
        </mc:AlternateContent>
      </w:r>
      <w:r>
        <w:rPr>
          <w:noProof/>
        </w:rPr>
        <mc:AlternateContent>
          <mc:Choice Requires="wps">
            <w:drawing>
              <wp:anchor distT="0" distB="0" distL="114300" distR="114300" simplePos="0" relativeHeight="251658360" behindDoc="0" locked="0" layoutInCell="1" allowOverlap="1" wp14:anchorId="1BE693F1" wp14:editId="197C9ADB">
                <wp:simplePos x="0" y="0"/>
                <wp:positionH relativeFrom="margin">
                  <wp:posOffset>-34834</wp:posOffset>
                </wp:positionH>
                <wp:positionV relativeFrom="paragraph">
                  <wp:posOffset>1424668</wp:posOffset>
                </wp:positionV>
                <wp:extent cx="6139543" cy="908594"/>
                <wp:effectExtent l="0" t="0" r="13970" b="25400"/>
                <wp:wrapNone/>
                <wp:docPr id="891176622" name="Rectangle 37"/>
                <wp:cNvGraphicFramePr/>
                <a:graphic xmlns:a="http://schemas.openxmlformats.org/drawingml/2006/main">
                  <a:graphicData uri="http://schemas.microsoft.com/office/word/2010/wordprocessingShape">
                    <wps:wsp>
                      <wps:cNvSpPr/>
                      <wps:spPr>
                        <a:xfrm>
                          <a:off x="0" y="0"/>
                          <a:ext cx="6139543" cy="908594"/>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75pt;margin-top:112.2pt;width:483.45pt;height:71.55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6A6AA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">
                <w10:wrap anchorx="margin"/>
              </v:rect>
            </w:pict>
          </mc:Fallback>
        </mc:AlternateContent>
      </w:r>
      <w:r>
        <w:rPr>
          <w:noProof/>
        </w:rPr>
        <mc:AlternateContent>
          <mc:Choice Requires="wps">
            <w:drawing>
              <wp:anchor distT="0" distB="0" distL="114300" distR="114300" simplePos="0" relativeHeight="251658359" behindDoc="0" locked="0" layoutInCell="1" allowOverlap="1" wp14:anchorId="07D43346" wp14:editId="13B8965F">
                <wp:simplePos x="0" y="0"/>
                <wp:positionH relativeFrom="margin">
                  <wp:posOffset>-18506</wp:posOffset>
                </wp:positionH>
                <wp:positionV relativeFrom="paragraph">
                  <wp:posOffset>842282</wp:posOffset>
                </wp:positionV>
                <wp:extent cx="930729" cy="223157"/>
                <wp:effectExtent l="0" t="0" r="22225" b="24765"/>
                <wp:wrapNone/>
                <wp:docPr id="1637566181" name="Rectangle 37"/>
                <wp:cNvGraphicFramePr/>
                <a:graphic xmlns:a="http://schemas.openxmlformats.org/drawingml/2006/main">
                  <a:graphicData uri="http://schemas.microsoft.com/office/word/2010/wordprocessingShape">
                    <wps:wsp>
                      <wps:cNvSpPr/>
                      <wps:spPr>
                        <a:xfrm>
                          <a:off x="0" y="0"/>
                          <a:ext cx="930729" cy="22315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45pt;margin-top:66.3pt;width:73.3pt;height:17.55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2C6B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">
                <w10:wrap anchorx="margin"/>
              </v:rect>
            </w:pict>
          </mc:Fallback>
        </mc:AlternateContent>
      </w:r>
      <w:r>
        <w:rPr>
          <w:noProof/>
        </w:rPr>
        <mc:AlternateContent>
          <mc:Choice Requires="wps">
            <w:drawing>
              <wp:anchor distT="0" distB="0" distL="114300" distR="114300" simplePos="0" relativeHeight="251658358" behindDoc="0" locked="0" layoutInCell="1" allowOverlap="1" wp14:anchorId="2628779E" wp14:editId="2223D22C">
                <wp:simplePos x="0" y="0"/>
                <wp:positionH relativeFrom="margin">
                  <wp:posOffset>-23949</wp:posOffset>
                </wp:positionH>
                <wp:positionV relativeFrom="paragraph">
                  <wp:posOffset>352425</wp:posOffset>
                </wp:positionV>
                <wp:extent cx="6112329" cy="457200"/>
                <wp:effectExtent l="0" t="0" r="22225" b="19050"/>
                <wp:wrapNone/>
                <wp:docPr id="1932799319" name="Rectangle 37"/>
                <wp:cNvGraphicFramePr/>
                <a:graphic xmlns:a="http://schemas.openxmlformats.org/drawingml/2006/main">
                  <a:graphicData uri="http://schemas.microsoft.com/office/word/2010/wordprocessingShape">
                    <wps:wsp>
                      <wps:cNvSpPr/>
                      <wps:spPr>
                        <a:xfrm>
                          <a:off x="0" y="0"/>
                          <a:ext cx="6112329" cy="4572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9pt;margin-top:27.75pt;width:481.3pt;height:36pt;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46944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">
                <w10:wrap anchorx="margin"/>
              </v:rect>
            </w:pict>
          </mc:Fallback>
        </mc:AlternateContent>
      </w:r>
      <w:r w:rsidR="00006F1D" w:rsidRPr="00006F1D">
        <w:rPr>
          <w:noProof/>
        </w:rPr>
        <w:drawing>
          <wp:inline distT="0" distB="0" distL="0" distR="0" wp14:anchorId="5AAD70FC" wp14:editId="1FBB0664">
            <wp:extent cx="6097270" cy="2506980"/>
            <wp:effectExtent l="0" t="0" r="0" b="7620"/>
            <wp:docPr id="9338281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28140" name="Image 1" descr="Une image contenant texte, capture d’écran, Police&#10;&#10;Description générée automatiquement"/>
                    <pic:cNvPicPr/>
                  </pic:nvPicPr>
                  <pic:blipFill>
                    <a:blip r:embed="rId47"/>
                    <a:stretch>
                      <a:fillRect/>
                    </a:stretch>
                  </pic:blipFill>
                  <pic:spPr>
                    <a:xfrm>
                      <a:off x="0" y="0"/>
                      <a:ext cx="6097270" cy="2506980"/>
                    </a:xfrm>
                    <a:prstGeom prst="rect">
                      <a:avLst/>
                    </a:prstGeom>
                  </pic:spPr>
                </pic:pic>
              </a:graphicData>
            </a:graphic>
          </wp:inline>
        </w:drawing>
      </w:r>
    </w:p>
    <w:p w14:paraId="511A2857" w14:textId="294789D5" w:rsidR="004165B6" w:rsidRDefault="0058753D" w:rsidP="008B1D84">
      <w:r>
        <w:rPr>
          <w:noProof/>
        </w:rPr>
        <mc:AlternateContent>
          <mc:Choice Requires="wps">
            <w:drawing>
              <wp:anchor distT="0" distB="0" distL="114300" distR="114300" simplePos="0" relativeHeight="251658372" behindDoc="0" locked="0" layoutInCell="1" allowOverlap="1" wp14:anchorId="387F8AD1" wp14:editId="0FFD56FC">
                <wp:simplePos x="0" y="0"/>
                <wp:positionH relativeFrom="margin">
                  <wp:posOffset>0</wp:posOffset>
                </wp:positionH>
                <wp:positionV relativeFrom="paragraph">
                  <wp:posOffset>0</wp:posOffset>
                </wp:positionV>
                <wp:extent cx="6199414" cy="2732314"/>
                <wp:effectExtent l="0" t="0" r="11430" b="11430"/>
                <wp:wrapNone/>
                <wp:docPr id="925874523" name="Zone de texte 10"/>
                <wp:cNvGraphicFramePr/>
                <a:graphic xmlns:a="http://schemas.openxmlformats.org/drawingml/2006/main">
                  <a:graphicData uri="http://schemas.microsoft.com/office/word/2010/wordprocessingShape">
                    <wps:wsp>
                      <wps:cNvSpPr txBox="1"/>
                      <wps:spPr>
                        <a:xfrm>
                          <a:off x="0" y="0"/>
                          <a:ext cx="6199414" cy="2732314"/>
                        </a:xfrm>
                        <a:prstGeom prst="rect">
                          <a:avLst/>
                        </a:prstGeom>
                        <a:solidFill>
                          <a:srgbClr val="FFFFFF"/>
                        </a:solidFill>
                        <a:ln w="6350">
                          <a:solidFill>
                            <a:prstClr val="black"/>
                          </a:solidFill>
                        </a:ln>
                      </wps:spPr>
                      <wps:txbx>
                        <w:txbxContent>
                          <w:p w14:paraId="29479DD0" w14:textId="45CA6693" w:rsidR="0058753D" w:rsidRPr="0058753D" w:rsidRDefault="00A76D69" w:rsidP="0058753D">
                            <w:pPr>
                              <w:pStyle w:val="ListParagraph"/>
                              <w:numPr>
                                <w:ilvl w:val="0"/>
                                <w:numId w:val="13"/>
                              </w:numPr>
                              <w:rPr>
                                <w:lang w:val="fr-CA"/>
                              </w:rPr>
                            </w:pPr>
                            <w:r>
                              <w:rPr>
                                <w:lang w:val="fr-CA"/>
                              </w:rPr>
                              <w:t xml:space="preserve">Champ pour </w:t>
                            </w:r>
                            <w:r w:rsidR="00034279">
                              <w:rPr>
                                <w:lang w:val="fr-CA"/>
                              </w:rPr>
                              <w:t>écrire un commentaire</w:t>
                            </w:r>
                          </w:p>
                          <w:p w14:paraId="3B7DEC89" w14:textId="0E1C63C7" w:rsidR="0058753D" w:rsidRPr="0058753D" w:rsidRDefault="00034279" w:rsidP="0058753D">
                            <w:pPr>
                              <w:pStyle w:val="ListParagraph"/>
                              <w:numPr>
                                <w:ilvl w:val="0"/>
                                <w:numId w:val="13"/>
                              </w:numPr>
                              <w:rPr>
                                <w:lang w:val="fr-CA"/>
                              </w:rPr>
                            </w:pPr>
                            <w:r>
                              <w:rPr>
                                <w:lang w:val="fr-CA"/>
                              </w:rPr>
                              <w:t xml:space="preserve">Bouton </w:t>
                            </w:r>
                            <w:r w:rsidR="00AC70A9">
                              <w:rPr>
                                <w:lang w:val="fr-CA"/>
                              </w:rPr>
                              <w:t>« P</w:t>
                            </w:r>
                            <w:r w:rsidR="00A35075">
                              <w:rPr>
                                <w:lang w:val="fr-CA"/>
                              </w:rPr>
                              <w:t>ublier</w:t>
                            </w:r>
                            <w:r w:rsidR="00AC70A9">
                              <w:rPr>
                                <w:lang w:val="fr-CA"/>
                              </w:rPr>
                              <w:t xml:space="preserve"> le</w:t>
                            </w:r>
                            <w:r w:rsidR="00A35075">
                              <w:rPr>
                                <w:lang w:val="fr-CA"/>
                              </w:rPr>
                              <w:t xml:space="preserve"> commentaire</w:t>
                            </w:r>
                            <w:r w:rsidR="00AC70A9">
                              <w:rPr>
                                <w:lang w:val="fr-CA"/>
                              </w:rPr>
                              <w:t> »</w:t>
                            </w:r>
                          </w:p>
                          <w:p w14:paraId="4B860B3A" w14:textId="77777777" w:rsidR="00AC70A9" w:rsidRPr="00AC70A9" w:rsidRDefault="00AC70A9" w:rsidP="00AC70A9">
                            <w:pPr>
                              <w:rPr>
                                <w:lang w:val="fr-CA"/>
                              </w:rPr>
                            </w:pPr>
                          </w:p>
                          <w:p w14:paraId="68E8118B" w14:textId="3720637A" w:rsidR="0058753D" w:rsidRPr="0058753D" w:rsidRDefault="00AC70A9" w:rsidP="0058753D">
                            <w:pPr>
                              <w:pStyle w:val="ListParagraph"/>
                              <w:numPr>
                                <w:ilvl w:val="0"/>
                                <w:numId w:val="13"/>
                              </w:numPr>
                              <w:rPr>
                                <w:lang w:val="fr-CA"/>
                              </w:rPr>
                            </w:pPr>
                            <w:r>
                              <w:rPr>
                                <w:lang w:val="fr-CA"/>
                              </w:rPr>
                              <w:t>Un commentaire</w:t>
                            </w:r>
                          </w:p>
                          <w:p w14:paraId="29F5F02B" w14:textId="17AF3ACD" w:rsidR="0058753D" w:rsidRDefault="006B6B58" w:rsidP="0058753D">
                            <w:pPr>
                              <w:pStyle w:val="ListParagraph"/>
                              <w:numPr>
                                <w:ilvl w:val="0"/>
                                <w:numId w:val="13"/>
                              </w:numPr>
                              <w:rPr>
                                <w:lang w:val="fr-CA"/>
                              </w:rPr>
                            </w:pPr>
                            <w:r>
                              <w:rPr>
                                <w:lang w:val="fr-CA"/>
                              </w:rPr>
                              <w:t>Auteur du commentaire</w:t>
                            </w:r>
                          </w:p>
                          <w:p w14:paraId="5B0B5FF6" w14:textId="3771F967" w:rsidR="0058753D" w:rsidRDefault="00892970" w:rsidP="0058753D">
                            <w:pPr>
                              <w:pStyle w:val="ListParagraph"/>
                              <w:numPr>
                                <w:ilvl w:val="0"/>
                                <w:numId w:val="13"/>
                              </w:numPr>
                              <w:rPr>
                                <w:lang w:val="fr-CA"/>
                              </w:rPr>
                            </w:pPr>
                            <w:r>
                              <w:rPr>
                                <w:lang w:val="fr-CA"/>
                              </w:rPr>
                              <w:t>Contenu du commentaire</w:t>
                            </w:r>
                          </w:p>
                          <w:p w14:paraId="5E6D3F00" w14:textId="77777777" w:rsidR="0058753D" w:rsidRPr="008B598D" w:rsidRDefault="0058753D" w:rsidP="0058753D">
                            <w:pPr>
                              <w:ind w:left="720"/>
                              <w:rPr>
                                <w:b w:val="0"/>
                                <w:bCs/>
                                <w:sz w:val="24"/>
                                <w:szCs w:val="20"/>
                                <w:lang w:val="fr-CA"/>
                              </w:rPr>
                            </w:pPr>
                            <w:r>
                              <w:rPr>
                                <w:b w:val="0"/>
                                <w:bCs/>
                                <w:sz w:val="24"/>
                                <w:szCs w:val="20"/>
                                <w:lang w:val="fr-CA"/>
                              </w:rPr>
                              <w:t>Voici la spécification détaillée du produit comme les composants, ses dimensions, etc.</w:t>
                            </w:r>
                          </w:p>
                          <w:p w14:paraId="2016CCA7" w14:textId="1ADA970A" w:rsidR="0058753D" w:rsidRDefault="00892970" w:rsidP="0058753D">
                            <w:pPr>
                              <w:pStyle w:val="ListParagraph"/>
                              <w:numPr>
                                <w:ilvl w:val="0"/>
                                <w:numId w:val="13"/>
                              </w:numPr>
                              <w:rPr>
                                <w:lang w:val="fr-CA"/>
                              </w:rPr>
                            </w:pPr>
                            <w:r>
                              <w:rPr>
                                <w:lang w:val="fr-CA"/>
                              </w:rPr>
                              <w:t xml:space="preserve">Date de publication </w:t>
                            </w:r>
                            <w:r w:rsidR="00785BE2">
                              <w:rPr>
                                <w:lang w:val="fr-CA"/>
                              </w:rPr>
                              <w:t>du commentaire</w:t>
                            </w:r>
                          </w:p>
                          <w:p w14:paraId="25B5DA7E" w14:textId="77777777" w:rsidR="0058753D" w:rsidRPr="00364B89" w:rsidRDefault="0058753D" w:rsidP="0058753D">
                            <w:pPr>
                              <w:ind w:left="720"/>
                              <w:rPr>
                                <w:b w:val="0"/>
                                <w:bCs/>
                                <w:sz w:val="24"/>
                                <w:szCs w:val="20"/>
                                <w:lang w:val="fr-CA"/>
                              </w:rPr>
                            </w:pPr>
                            <w:r>
                              <w:rPr>
                                <w:b w:val="0"/>
                                <w:bCs/>
                                <w:sz w:val="24"/>
                                <w:szCs w:val="20"/>
                                <w:lang w:val="fr-CA"/>
                              </w:rPr>
                              <w:t>La quantité du produit désiré peut être modifié dans le petit champ de texte.</w:t>
                            </w:r>
                          </w:p>
                          <w:p w14:paraId="4C8BD39D" w14:textId="6D2B96AE" w:rsidR="0058753D" w:rsidRPr="004B1066" w:rsidRDefault="0058753D" w:rsidP="0058753D">
                            <w:pPr>
                              <w:pStyle w:val="ListParagraph"/>
                              <w:numPr>
                                <w:ilvl w:val="0"/>
                                <w:numId w:val="13"/>
                              </w:numPr>
                              <w:rPr>
                                <w:lang w:val="fr-CA"/>
                              </w:rPr>
                            </w:pPr>
                            <w:r>
                              <w:rPr>
                                <w:lang w:val="fr-CA"/>
                              </w:rPr>
                              <w:t>Bouton « </w:t>
                            </w:r>
                            <w:r w:rsidR="00785BE2">
                              <w:rPr>
                                <w:lang w:val="fr-CA"/>
                              </w:rPr>
                              <w:t>Supp</w:t>
                            </w:r>
                            <w:r w:rsidR="005B726D">
                              <w:rPr>
                                <w:lang w:val="fr-CA"/>
                              </w:rPr>
                              <w:t>rimer</w:t>
                            </w:r>
                            <w:r>
                              <w:rPr>
                                <w:lang w:val="fr-CA"/>
                              </w:rPr>
                              <w:t> »</w:t>
                            </w:r>
                          </w:p>
                          <w:p w14:paraId="2B41FE96" w14:textId="77777777" w:rsidR="0058753D" w:rsidRDefault="0058753D" w:rsidP="0058753D">
                            <w:pPr>
                              <w:pStyle w:val="ListParagraph"/>
                              <w:rPr>
                                <w:b w:val="0"/>
                                <w:bCs/>
                                <w:sz w:val="24"/>
                                <w:szCs w:val="20"/>
                                <w:lang w:val="fr-CA"/>
                              </w:rPr>
                            </w:pPr>
                            <w:r>
                              <w:rPr>
                                <w:b w:val="0"/>
                                <w:bCs/>
                                <w:sz w:val="24"/>
                                <w:szCs w:val="20"/>
                                <w:lang w:val="fr-CA"/>
                              </w:rPr>
                              <w:t>Lorsque l’utilisateur clique sur ce bouton, le produit est ajouté au panier selon la quantité indiquée.</w:t>
                            </w:r>
                          </w:p>
                          <w:p w14:paraId="1DD07E16" w14:textId="77777777" w:rsidR="0058753D" w:rsidRPr="004132E6" w:rsidRDefault="0058753D" w:rsidP="0058753D">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F8AD1" id="_x0000_s1088" type="#_x0000_t202" style="position:absolute;margin-left:0;margin-top:0;width:488.15pt;height:215.15pt;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" strokeweight=".5pt">
                <v:textbox>
                  <w:txbxContent>
                    <w:p w14:paraId="29479DD0" w14:textId="45CA6693" w:rsidR="0058753D" w:rsidRPr="0058753D" w:rsidRDefault="00A76D69" w:rsidP="0058753D">
                      <w:pPr>
                        <w:pStyle w:val="ListParagraph"/>
                        <w:numPr>
                          <w:ilvl w:val="0"/>
                          <w:numId w:val="13"/>
                        </w:numPr>
                        <w:rPr>
                          <w:lang w:val="fr-CA"/>
                        </w:rPr>
                      </w:pPr>
                      <w:r>
                        <w:rPr>
                          <w:lang w:val="fr-CA"/>
                        </w:rPr>
                        <w:t xml:space="preserve">Champ pour </w:t>
                      </w:r>
                      <w:r w:rsidR="00034279">
                        <w:rPr>
                          <w:lang w:val="fr-CA"/>
                        </w:rPr>
                        <w:t>écrire un commentaire</w:t>
                      </w:r>
                    </w:p>
                    <w:p w14:paraId="3B7DEC89" w14:textId="0E1C63C7" w:rsidR="0058753D" w:rsidRPr="0058753D" w:rsidRDefault="00034279" w:rsidP="0058753D">
                      <w:pPr>
                        <w:pStyle w:val="ListParagraph"/>
                        <w:numPr>
                          <w:ilvl w:val="0"/>
                          <w:numId w:val="13"/>
                        </w:numPr>
                        <w:rPr>
                          <w:lang w:val="fr-CA"/>
                        </w:rPr>
                      </w:pPr>
                      <w:r>
                        <w:rPr>
                          <w:lang w:val="fr-CA"/>
                        </w:rPr>
                        <w:t xml:space="preserve">Bouton </w:t>
                      </w:r>
                      <w:r w:rsidR="00AC70A9">
                        <w:rPr>
                          <w:lang w:val="fr-CA"/>
                        </w:rPr>
                        <w:t>« P</w:t>
                      </w:r>
                      <w:r w:rsidR="00A35075">
                        <w:rPr>
                          <w:lang w:val="fr-CA"/>
                        </w:rPr>
                        <w:t>ublier</w:t>
                      </w:r>
                      <w:r w:rsidR="00AC70A9">
                        <w:rPr>
                          <w:lang w:val="fr-CA"/>
                        </w:rPr>
                        <w:t xml:space="preserve"> le</w:t>
                      </w:r>
                      <w:r w:rsidR="00A35075">
                        <w:rPr>
                          <w:lang w:val="fr-CA"/>
                        </w:rPr>
                        <w:t xml:space="preserve"> commentaire</w:t>
                      </w:r>
                      <w:r w:rsidR="00AC70A9">
                        <w:rPr>
                          <w:lang w:val="fr-CA"/>
                        </w:rPr>
                        <w:t> »</w:t>
                      </w:r>
                    </w:p>
                    <w:p w14:paraId="4B860B3A" w14:textId="77777777" w:rsidR="00AC70A9" w:rsidRPr="00AC70A9" w:rsidRDefault="00AC70A9" w:rsidP="00AC70A9">
                      <w:pPr>
                        <w:rPr>
                          <w:lang w:val="fr-CA"/>
                        </w:rPr>
                      </w:pPr>
                    </w:p>
                    <w:p w14:paraId="68E8118B" w14:textId="3720637A" w:rsidR="0058753D" w:rsidRPr="0058753D" w:rsidRDefault="00AC70A9" w:rsidP="0058753D">
                      <w:pPr>
                        <w:pStyle w:val="ListParagraph"/>
                        <w:numPr>
                          <w:ilvl w:val="0"/>
                          <w:numId w:val="13"/>
                        </w:numPr>
                        <w:rPr>
                          <w:lang w:val="fr-CA"/>
                        </w:rPr>
                      </w:pPr>
                      <w:r>
                        <w:rPr>
                          <w:lang w:val="fr-CA"/>
                        </w:rPr>
                        <w:t>Un commentaire</w:t>
                      </w:r>
                    </w:p>
                    <w:p w14:paraId="29F5F02B" w14:textId="17AF3ACD" w:rsidR="0058753D" w:rsidRDefault="006B6B58" w:rsidP="0058753D">
                      <w:pPr>
                        <w:pStyle w:val="ListParagraph"/>
                        <w:numPr>
                          <w:ilvl w:val="0"/>
                          <w:numId w:val="13"/>
                        </w:numPr>
                        <w:rPr>
                          <w:lang w:val="fr-CA"/>
                        </w:rPr>
                      </w:pPr>
                      <w:r>
                        <w:rPr>
                          <w:lang w:val="fr-CA"/>
                        </w:rPr>
                        <w:t>Auteur du commentaire</w:t>
                      </w:r>
                    </w:p>
                    <w:p w14:paraId="5B0B5FF6" w14:textId="3771F967" w:rsidR="0058753D" w:rsidRDefault="00892970" w:rsidP="0058753D">
                      <w:pPr>
                        <w:pStyle w:val="ListParagraph"/>
                        <w:numPr>
                          <w:ilvl w:val="0"/>
                          <w:numId w:val="13"/>
                        </w:numPr>
                        <w:rPr>
                          <w:lang w:val="fr-CA"/>
                        </w:rPr>
                      </w:pPr>
                      <w:r>
                        <w:rPr>
                          <w:lang w:val="fr-CA"/>
                        </w:rPr>
                        <w:t>Contenu du commentaire</w:t>
                      </w:r>
                    </w:p>
                    <w:p w14:paraId="5E6D3F00" w14:textId="77777777" w:rsidR="0058753D" w:rsidRPr="008B598D" w:rsidRDefault="0058753D" w:rsidP="0058753D">
                      <w:pPr>
                        <w:ind w:left="720"/>
                        <w:rPr>
                          <w:b w:val="0"/>
                          <w:bCs/>
                          <w:sz w:val="24"/>
                          <w:szCs w:val="20"/>
                          <w:lang w:val="fr-CA"/>
                        </w:rPr>
                      </w:pPr>
                      <w:r>
                        <w:rPr>
                          <w:b w:val="0"/>
                          <w:bCs/>
                          <w:sz w:val="24"/>
                          <w:szCs w:val="20"/>
                          <w:lang w:val="fr-CA"/>
                        </w:rPr>
                        <w:t>Voici la spécification détaillée du produit comme les composants, ses dimensions, etc.</w:t>
                      </w:r>
                    </w:p>
                    <w:p w14:paraId="2016CCA7" w14:textId="1ADA970A" w:rsidR="0058753D" w:rsidRDefault="00892970" w:rsidP="0058753D">
                      <w:pPr>
                        <w:pStyle w:val="ListParagraph"/>
                        <w:numPr>
                          <w:ilvl w:val="0"/>
                          <w:numId w:val="13"/>
                        </w:numPr>
                        <w:rPr>
                          <w:lang w:val="fr-CA"/>
                        </w:rPr>
                      </w:pPr>
                      <w:r>
                        <w:rPr>
                          <w:lang w:val="fr-CA"/>
                        </w:rPr>
                        <w:t xml:space="preserve">Date de publication </w:t>
                      </w:r>
                      <w:r w:rsidR="00785BE2">
                        <w:rPr>
                          <w:lang w:val="fr-CA"/>
                        </w:rPr>
                        <w:t>du commentaire</w:t>
                      </w:r>
                    </w:p>
                    <w:p w14:paraId="25B5DA7E" w14:textId="77777777" w:rsidR="0058753D" w:rsidRPr="00364B89" w:rsidRDefault="0058753D" w:rsidP="0058753D">
                      <w:pPr>
                        <w:ind w:left="720"/>
                        <w:rPr>
                          <w:b w:val="0"/>
                          <w:bCs/>
                          <w:sz w:val="24"/>
                          <w:szCs w:val="20"/>
                          <w:lang w:val="fr-CA"/>
                        </w:rPr>
                      </w:pPr>
                      <w:r>
                        <w:rPr>
                          <w:b w:val="0"/>
                          <w:bCs/>
                          <w:sz w:val="24"/>
                          <w:szCs w:val="20"/>
                          <w:lang w:val="fr-CA"/>
                        </w:rPr>
                        <w:t>La quantité du produit désiré peut être modifié dans le petit champ de texte.</w:t>
                      </w:r>
                    </w:p>
                    <w:p w14:paraId="4C8BD39D" w14:textId="6D2B96AE" w:rsidR="0058753D" w:rsidRPr="004B1066" w:rsidRDefault="0058753D" w:rsidP="0058753D">
                      <w:pPr>
                        <w:pStyle w:val="ListParagraph"/>
                        <w:numPr>
                          <w:ilvl w:val="0"/>
                          <w:numId w:val="13"/>
                        </w:numPr>
                        <w:rPr>
                          <w:lang w:val="fr-CA"/>
                        </w:rPr>
                      </w:pPr>
                      <w:r>
                        <w:rPr>
                          <w:lang w:val="fr-CA"/>
                        </w:rPr>
                        <w:t>Bouton « </w:t>
                      </w:r>
                      <w:r w:rsidR="00785BE2">
                        <w:rPr>
                          <w:lang w:val="fr-CA"/>
                        </w:rPr>
                        <w:t>Supp</w:t>
                      </w:r>
                      <w:r w:rsidR="005B726D">
                        <w:rPr>
                          <w:lang w:val="fr-CA"/>
                        </w:rPr>
                        <w:t>rimer</w:t>
                      </w:r>
                      <w:r>
                        <w:rPr>
                          <w:lang w:val="fr-CA"/>
                        </w:rPr>
                        <w:t> »</w:t>
                      </w:r>
                    </w:p>
                    <w:p w14:paraId="2B41FE96" w14:textId="77777777" w:rsidR="0058753D" w:rsidRDefault="0058753D" w:rsidP="0058753D">
                      <w:pPr>
                        <w:pStyle w:val="ListParagraph"/>
                        <w:rPr>
                          <w:b w:val="0"/>
                          <w:bCs/>
                          <w:sz w:val="24"/>
                          <w:szCs w:val="20"/>
                          <w:lang w:val="fr-CA"/>
                        </w:rPr>
                      </w:pPr>
                      <w:r>
                        <w:rPr>
                          <w:b w:val="0"/>
                          <w:bCs/>
                          <w:sz w:val="24"/>
                          <w:szCs w:val="20"/>
                          <w:lang w:val="fr-CA"/>
                        </w:rPr>
                        <w:t>Lorsque l’utilisateur clique sur ce bouton, le produit est ajouté au panier selon la quantité indiquée.</w:t>
                      </w:r>
                    </w:p>
                    <w:p w14:paraId="1DD07E16" w14:textId="77777777" w:rsidR="0058753D" w:rsidRPr="004132E6" w:rsidRDefault="0058753D" w:rsidP="0058753D">
                      <w:pPr>
                        <w:pStyle w:val="ListParagraph"/>
                        <w:rPr>
                          <w:b w:val="0"/>
                          <w:bCs/>
                          <w:sz w:val="24"/>
                          <w:szCs w:val="20"/>
                          <w:lang w:val="fr-CA"/>
                        </w:rPr>
                      </w:pPr>
                    </w:p>
                  </w:txbxContent>
                </v:textbox>
                <w10:wrap anchorx="margin"/>
              </v:shape>
            </w:pict>
          </mc:Fallback>
        </mc:AlternateContent>
      </w:r>
      <w:r w:rsidR="004165B6">
        <w:br w:type="page"/>
      </w:r>
    </w:p>
    <w:p w14:paraId="3BAB5B1C" w14:textId="17A810F4" w:rsidR="004165B6" w:rsidRDefault="00AC3FE5" w:rsidP="00BF457B">
      <w:pPr>
        <w:pStyle w:val="Heading1"/>
      </w:pPr>
      <w:bookmarkStart w:id="24" w:name="_Toc167227510"/>
      <w:r>
        <w:lastRenderedPageBreak/>
        <w:t xml:space="preserve">Page </w:t>
      </w:r>
      <w:r w:rsidR="00490790">
        <w:t xml:space="preserve">« </w:t>
      </w:r>
      <w:r>
        <w:t>Panier</w:t>
      </w:r>
      <w:bookmarkEnd w:id="24"/>
      <w:r w:rsidR="00490790">
        <w:t xml:space="preserve"> »</w:t>
      </w:r>
    </w:p>
    <w:p w14:paraId="0C68D5FE" w14:textId="77777777" w:rsidR="00A1436D" w:rsidRDefault="00104D84" w:rsidP="00EB70B8">
      <w:r>
        <w:t xml:space="preserve">Voici la page qui permet à l’utilisateur de visualiser le </w:t>
      </w:r>
      <w:r w:rsidR="00B37DC3">
        <w:t>contenu de s</w:t>
      </w:r>
      <w:r w:rsidR="00C81646">
        <w:t xml:space="preserve">on panier </w:t>
      </w:r>
      <w:r w:rsidR="005B0153">
        <w:t>et</w:t>
      </w:r>
      <w:r w:rsidR="00CA0285">
        <w:t xml:space="preserve"> de passer à la caisse.</w:t>
      </w:r>
    </w:p>
    <w:p w14:paraId="6B04F099" w14:textId="4B65206D" w:rsidR="00B63365" w:rsidRDefault="00332E30" w:rsidP="00EB70B8">
      <w:pPr>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391" behindDoc="0" locked="0" layoutInCell="1" allowOverlap="1" wp14:anchorId="4AC0A28A" wp14:editId="29FCF763">
                <wp:simplePos x="0" y="0"/>
                <wp:positionH relativeFrom="margin">
                  <wp:align>left</wp:align>
                </wp:positionH>
                <wp:positionV relativeFrom="paragraph">
                  <wp:posOffset>3524975</wp:posOffset>
                </wp:positionV>
                <wp:extent cx="6198870" cy="4506685"/>
                <wp:effectExtent l="0" t="0" r="11430" b="27305"/>
                <wp:wrapNone/>
                <wp:docPr id="1297611642" name="Zone de texte 10"/>
                <wp:cNvGraphicFramePr/>
                <a:graphic xmlns:a="http://schemas.openxmlformats.org/drawingml/2006/main">
                  <a:graphicData uri="http://schemas.microsoft.com/office/word/2010/wordprocessingShape">
                    <wps:wsp>
                      <wps:cNvSpPr txBox="1"/>
                      <wps:spPr>
                        <a:xfrm>
                          <a:off x="0" y="0"/>
                          <a:ext cx="6198870" cy="4506685"/>
                        </a:xfrm>
                        <a:prstGeom prst="rect">
                          <a:avLst/>
                        </a:prstGeom>
                        <a:solidFill>
                          <a:srgbClr val="FFFFFF"/>
                        </a:solidFill>
                        <a:ln w="6350">
                          <a:solidFill>
                            <a:prstClr val="black"/>
                          </a:solidFill>
                        </a:ln>
                      </wps:spPr>
                      <wps:txbx>
                        <w:txbxContent>
                          <w:p w14:paraId="512D6E9D" w14:textId="77777777" w:rsidR="00B63365" w:rsidRPr="005734BB" w:rsidRDefault="005734BB" w:rsidP="005734BB">
                            <w:pPr>
                              <w:pStyle w:val="ListParagraph"/>
                              <w:numPr>
                                <w:ilvl w:val="0"/>
                                <w:numId w:val="14"/>
                              </w:numPr>
                              <w:rPr>
                                <w:lang w:val="fr-CA"/>
                              </w:rPr>
                            </w:pPr>
                            <w:r>
                              <w:rPr>
                                <w:lang w:val="fr-CA"/>
                              </w:rPr>
                              <w:t>Image du produit</w:t>
                            </w:r>
                          </w:p>
                          <w:p w14:paraId="56F969AE" w14:textId="77777777" w:rsidR="00B63365" w:rsidRPr="005734BB" w:rsidRDefault="001F33F1" w:rsidP="005734BB">
                            <w:pPr>
                              <w:pStyle w:val="ListParagraph"/>
                              <w:numPr>
                                <w:ilvl w:val="0"/>
                                <w:numId w:val="14"/>
                              </w:numPr>
                              <w:rPr>
                                <w:lang w:val="fr-CA"/>
                              </w:rPr>
                            </w:pPr>
                            <w:r>
                              <w:rPr>
                                <w:lang w:val="fr-CA"/>
                              </w:rPr>
                              <w:t>Nom du produit</w:t>
                            </w:r>
                          </w:p>
                          <w:p w14:paraId="39582096" w14:textId="77777777" w:rsidR="00B63365" w:rsidRPr="0058753D" w:rsidRDefault="00895BF7" w:rsidP="005734BB">
                            <w:pPr>
                              <w:pStyle w:val="ListParagraph"/>
                              <w:numPr>
                                <w:ilvl w:val="0"/>
                                <w:numId w:val="14"/>
                              </w:numPr>
                              <w:rPr>
                                <w:lang w:val="fr-CA"/>
                              </w:rPr>
                            </w:pPr>
                            <w:r>
                              <w:rPr>
                                <w:lang w:val="fr-CA"/>
                              </w:rPr>
                              <w:t>Description du produit</w:t>
                            </w:r>
                          </w:p>
                          <w:p w14:paraId="04E6F54F" w14:textId="77777777" w:rsidR="00B63365" w:rsidRDefault="00895BF7" w:rsidP="005734BB">
                            <w:pPr>
                              <w:pStyle w:val="ListParagraph"/>
                              <w:numPr>
                                <w:ilvl w:val="0"/>
                                <w:numId w:val="14"/>
                              </w:numPr>
                              <w:rPr>
                                <w:lang w:val="fr-CA"/>
                              </w:rPr>
                            </w:pPr>
                            <w:r>
                              <w:rPr>
                                <w:lang w:val="fr-CA"/>
                              </w:rPr>
                              <w:t>Prix du produit</w:t>
                            </w:r>
                          </w:p>
                          <w:p w14:paraId="2B5D90DF" w14:textId="77777777" w:rsidR="00B63365" w:rsidRDefault="007D4725" w:rsidP="005734BB">
                            <w:pPr>
                              <w:pStyle w:val="ListParagraph"/>
                              <w:numPr>
                                <w:ilvl w:val="0"/>
                                <w:numId w:val="14"/>
                              </w:numPr>
                              <w:rPr>
                                <w:lang w:val="fr-CA"/>
                              </w:rPr>
                            </w:pPr>
                            <w:r>
                              <w:rPr>
                                <w:lang w:val="fr-CA"/>
                              </w:rPr>
                              <w:t xml:space="preserve">Quantité </w:t>
                            </w:r>
                            <w:r w:rsidR="006E4E4E">
                              <w:rPr>
                                <w:lang w:val="fr-CA"/>
                              </w:rPr>
                              <w:t>du produit</w:t>
                            </w:r>
                          </w:p>
                          <w:p w14:paraId="3F8B8531" w14:textId="77777777" w:rsidR="00B63365" w:rsidRPr="00364B89" w:rsidRDefault="00B63365" w:rsidP="00B63365">
                            <w:pPr>
                              <w:ind w:left="720"/>
                              <w:rPr>
                                <w:b w:val="0"/>
                                <w:bCs/>
                                <w:sz w:val="24"/>
                                <w:szCs w:val="20"/>
                                <w:lang w:val="fr-CA"/>
                              </w:rPr>
                            </w:pPr>
                            <w:r>
                              <w:rPr>
                                <w:b w:val="0"/>
                                <w:bCs/>
                                <w:sz w:val="24"/>
                                <w:szCs w:val="20"/>
                                <w:lang w:val="fr-CA"/>
                              </w:rPr>
                              <w:t>La quantité du produit désiré peut être modifié dans le petit champ de texte.</w:t>
                            </w:r>
                          </w:p>
                          <w:p w14:paraId="66817BE5" w14:textId="77777777" w:rsidR="00B63365" w:rsidRPr="004B1066" w:rsidRDefault="00B63365" w:rsidP="005734BB">
                            <w:pPr>
                              <w:pStyle w:val="ListParagraph"/>
                              <w:numPr>
                                <w:ilvl w:val="0"/>
                                <w:numId w:val="14"/>
                              </w:numPr>
                              <w:rPr>
                                <w:lang w:val="fr-CA"/>
                              </w:rPr>
                            </w:pPr>
                            <w:r>
                              <w:rPr>
                                <w:lang w:val="fr-CA"/>
                              </w:rPr>
                              <w:t>Bouton « </w:t>
                            </w:r>
                            <w:r w:rsidR="004D0F6A">
                              <w:rPr>
                                <w:lang w:val="fr-CA"/>
                              </w:rPr>
                              <w:t>Modifier</w:t>
                            </w:r>
                            <w:r>
                              <w:rPr>
                                <w:lang w:val="fr-CA"/>
                              </w:rPr>
                              <w:t> »</w:t>
                            </w:r>
                          </w:p>
                          <w:p w14:paraId="107AEAE4" w14:textId="5B181402" w:rsidR="00B63365" w:rsidRDefault="004D0F6A" w:rsidP="00B63365">
                            <w:pPr>
                              <w:pStyle w:val="ListParagraph"/>
                              <w:rPr>
                                <w:b w:val="0"/>
                                <w:bCs/>
                                <w:sz w:val="24"/>
                                <w:szCs w:val="20"/>
                                <w:lang w:val="fr-CA"/>
                              </w:rPr>
                            </w:pPr>
                            <w:r>
                              <w:rPr>
                                <w:b w:val="0"/>
                                <w:bCs/>
                                <w:sz w:val="24"/>
                                <w:szCs w:val="20"/>
                                <w:lang w:val="fr-CA"/>
                              </w:rPr>
                              <w:t>Permet à l’utilisateur</w:t>
                            </w:r>
                            <w:r w:rsidR="006875E6">
                              <w:rPr>
                                <w:b w:val="0"/>
                                <w:bCs/>
                                <w:sz w:val="24"/>
                                <w:szCs w:val="20"/>
                                <w:lang w:val="fr-CA"/>
                              </w:rPr>
                              <w:t xml:space="preserve"> de </w:t>
                            </w:r>
                            <w:r w:rsidR="00360AB3">
                              <w:rPr>
                                <w:b w:val="0"/>
                                <w:bCs/>
                                <w:sz w:val="24"/>
                                <w:szCs w:val="20"/>
                                <w:lang w:val="fr-CA"/>
                              </w:rPr>
                              <w:t xml:space="preserve">modifier </w:t>
                            </w:r>
                            <w:r w:rsidR="00BD6E80">
                              <w:rPr>
                                <w:b w:val="0"/>
                                <w:bCs/>
                                <w:sz w:val="24"/>
                                <w:szCs w:val="20"/>
                                <w:lang w:val="fr-CA"/>
                              </w:rPr>
                              <w:t xml:space="preserve">la quantité </w:t>
                            </w:r>
                            <w:r w:rsidR="001467CB">
                              <w:rPr>
                                <w:b w:val="0"/>
                                <w:bCs/>
                                <w:sz w:val="24"/>
                                <w:szCs w:val="20"/>
                                <w:lang w:val="fr-CA"/>
                              </w:rPr>
                              <w:t>du produit sélectionné</w:t>
                            </w:r>
                            <w:r w:rsidR="00753B3E">
                              <w:rPr>
                                <w:b w:val="0"/>
                                <w:bCs/>
                                <w:sz w:val="24"/>
                                <w:szCs w:val="20"/>
                                <w:lang w:val="fr-CA"/>
                              </w:rPr>
                              <w:t xml:space="preserve"> par le nombre </w:t>
                            </w:r>
                            <w:r w:rsidR="00E60C3D">
                              <w:rPr>
                                <w:b w:val="0"/>
                                <w:bCs/>
                                <w:sz w:val="24"/>
                                <w:szCs w:val="20"/>
                                <w:lang w:val="fr-CA"/>
                              </w:rPr>
                              <w:t>inscrit dans le champ de texte</w:t>
                            </w:r>
                            <w:r w:rsidR="00DE16E6">
                              <w:rPr>
                                <w:b w:val="0"/>
                                <w:bCs/>
                                <w:sz w:val="24"/>
                                <w:szCs w:val="20"/>
                                <w:lang w:val="fr-CA"/>
                              </w:rPr>
                              <w:t>.</w:t>
                            </w:r>
                          </w:p>
                          <w:p w14:paraId="5691F97B" w14:textId="77777777" w:rsidR="00E60C3D" w:rsidRPr="005069AB" w:rsidRDefault="005069AB" w:rsidP="005069AB">
                            <w:pPr>
                              <w:pStyle w:val="ListParagraph"/>
                              <w:numPr>
                                <w:ilvl w:val="0"/>
                                <w:numId w:val="14"/>
                              </w:numPr>
                              <w:rPr>
                                <w:b w:val="0"/>
                                <w:bCs/>
                                <w:sz w:val="24"/>
                                <w:szCs w:val="20"/>
                                <w:lang w:val="fr-CA"/>
                              </w:rPr>
                            </w:pPr>
                            <w:r>
                              <w:rPr>
                                <w:lang w:val="fr-CA"/>
                              </w:rPr>
                              <w:t>Bouton « Supprimer »</w:t>
                            </w:r>
                          </w:p>
                          <w:p w14:paraId="4776467C" w14:textId="45C485B1" w:rsidR="00431232" w:rsidRPr="005069AB" w:rsidRDefault="00D3588F" w:rsidP="001B501A">
                            <w:pPr>
                              <w:pStyle w:val="ListParagraph"/>
                              <w:rPr>
                                <w:b w:val="0"/>
                                <w:bCs/>
                                <w:sz w:val="24"/>
                                <w:szCs w:val="20"/>
                                <w:lang w:val="fr-CA"/>
                              </w:rPr>
                            </w:pPr>
                            <w:r>
                              <w:rPr>
                                <w:b w:val="0"/>
                                <w:bCs/>
                                <w:sz w:val="24"/>
                                <w:szCs w:val="20"/>
                                <w:lang w:val="fr-CA"/>
                              </w:rPr>
                              <w:t>Permet à l’</w:t>
                            </w:r>
                            <w:r w:rsidR="00F121A9">
                              <w:rPr>
                                <w:b w:val="0"/>
                                <w:bCs/>
                                <w:sz w:val="24"/>
                                <w:szCs w:val="20"/>
                                <w:lang w:val="fr-CA"/>
                              </w:rPr>
                              <w:t xml:space="preserve">utilisateur </w:t>
                            </w:r>
                            <w:r w:rsidR="00017C0C">
                              <w:rPr>
                                <w:b w:val="0"/>
                                <w:bCs/>
                                <w:sz w:val="24"/>
                                <w:szCs w:val="20"/>
                                <w:lang w:val="fr-CA"/>
                              </w:rPr>
                              <w:t>de supprimer un article dans le panier</w:t>
                            </w:r>
                            <w:r w:rsidR="00DE16E6">
                              <w:rPr>
                                <w:b w:val="0"/>
                                <w:bCs/>
                                <w:sz w:val="24"/>
                                <w:szCs w:val="20"/>
                                <w:lang w:val="fr-CA"/>
                              </w:rPr>
                              <w:t>.</w:t>
                            </w:r>
                          </w:p>
                          <w:p w14:paraId="391CB68E" w14:textId="77777777" w:rsidR="005069AB" w:rsidRPr="006C34F1" w:rsidRDefault="005069AB" w:rsidP="005069AB">
                            <w:pPr>
                              <w:pStyle w:val="ListParagraph"/>
                              <w:numPr>
                                <w:ilvl w:val="0"/>
                                <w:numId w:val="14"/>
                              </w:numPr>
                              <w:rPr>
                                <w:b w:val="0"/>
                                <w:bCs/>
                                <w:sz w:val="24"/>
                                <w:szCs w:val="20"/>
                                <w:lang w:val="fr-CA"/>
                              </w:rPr>
                            </w:pPr>
                            <w:r>
                              <w:rPr>
                                <w:lang w:val="fr-CA"/>
                              </w:rPr>
                              <w:t>Total des articles dans le panier</w:t>
                            </w:r>
                          </w:p>
                          <w:p w14:paraId="1D943B62" w14:textId="77777777" w:rsidR="006C34F1" w:rsidRPr="00F03875" w:rsidRDefault="006C34F1" w:rsidP="005069AB">
                            <w:pPr>
                              <w:pStyle w:val="ListParagraph"/>
                              <w:numPr>
                                <w:ilvl w:val="0"/>
                                <w:numId w:val="14"/>
                              </w:numPr>
                              <w:rPr>
                                <w:b w:val="0"/>
                                <w:bCs/>
                                <w:sz w:val="24"/>
                                <w:szCs w:val="20"/>
                                <w:lang w:val="fr-CA"/>
                              </w:rPr>
                            </w:pPr>
                            <w:r>
                              <w:rPr>
                                <w:lang w:val="fr-CA"/>
                              </w:rPr>
                              <w:t xml:space="preserve">Prix total </w:t>
                            </w:r>
                            <w:r w:rsidR="00A53812">
                              <w:rPr>
                                <w:lang w:val="fr-CA"/>
                              </w:rPr>
                              <w:t>des articles dans l</w:t>
                            </w:r>
                            <w:r w:rsidR="00016963">
                              <w:rPr>
                                <w:lang w:val="fr-CA"/>
                              </w:rPr>
                              <w:t>e panier</w:t>
                            </w:r>
                          </w:p>
                          <w:p w14:paraId="5AB6D140" w14:textId="77777777" w:rsidR="00F03875" w:rsidRPr="00F03875" w:rsidRDefault="00EA63FC" w:rsidP="00F03875">
                            <w:pPr>
                              <w:pStyle w:val="ListParagraph"/>
                              <w:numPr>
                                <w:ilvl w:val="0"/>
                                <w:numId w:val="14"/>
                              </w:numPr>
                              <w:rPr>
                                <w:b w:val="0"/>
                                <w:bCs/>
                                <w:sz w:val="24"/>
                                <w:szCs w:val="20"/>
                                <w:lang w:val="fr-CA"/>
                              </w:rPr>
                            </w:pPr>
                            <w:r>
                              <w:rPr>
                                <w:lang w:val="fr-CA"/>
                              </w:rPr>
                              <w:t>Bout</w:t>
                            </w:r>
                            <w:r w:rsidR="007C4A9D">
                              <w:rPr>
                                <w:lang w:val="fr-CA"/>
                              </w:rPr>
                              <w:t xml:space="preserve">on </w:t>
                            </w:r>
                            <w:r w:rsidR="009118FE">
                              <w:rPr>
                                <w:lang w:val="fr-CA"/>
                              </w:rPr>
                              <w:t>« </w:t>
                            </w:r>
                            <w:r w:rsidR="00C74F90">
                              <w:rPr>
                                <w:lang w:val="fr-CA"/>
                              </w:rPr>
                              <w:t>Passer à la caisse »</w:t>
                            </w:r>
                          </w:p>
                          <w:p w14:paraId="296B1B50" w14:textId="1F499F89" w:rsidR="00017C0C" w:rsidRPr="00017C0C" w:rsidRDefault="00017C0C" w:rsidP="00017C0C">
                            <w:pPr>
                              <w:ind w:left="720"/>
                              <w:rPr>
                                <w:b w:val="0"/>
                                <w:bCs/>
                                <w:sz w:val="24"/>
                                <w:szCs w:val="20"/>
                                <w:lang w:val="fr-CA"/>
                              </w:rPr>
                            </w:pPr>
                            <w:r>
                              <w:rPr>
                                <w:b w:val="0"/>
                                <w:bCs/>
                                <w:sz w:val="24"/>
                                <w:szCs w:val="20"/>
                                <w:lang w:val="fr-CA"/>
                              </w:rPr>
                              <w:t>Permet à l’u</w:t>
                            </w:r>
                            <w:r w:rsidR="00D077BC">
                              <w:rPr>
                                <w:b w:val="0"/>
                                <w:bCs/>
                                <w:sz w:val="24"/>
                                <w:szCs w:val="20"/>
                                <w:lang w:val="fr-CA"/>
                              </w:rPr>
                              <w:t xml:space="preserve">tilisateur de </w:t>
                            </w:r>
                            <w:r w:rsidR="0091422C">
                              <w:rPr>
                                <w:b w:val="0"/>
                                <w:bCs/>
                                <w:sz w:val="24"/>
                                <w:szCs w:val="20"/>
                                <w:lang w:val="fr-CA"/>
                              </w:rPr>
                              <w:t xml:space="preserve">passer à la caisse. Cette </w:t>
                            </w:r>
                            <w:r w:rsidR="0049672E">
                              <w:rPr>
                                <w:b w:val="0"/>
                                <w:bCs/>
                                <w:sz w:val="24"/>
                                <w:szCs w:val="20"/>
                                <w:lang w:val="fr-CA"/>
                              </w:rPr>
                              <w:t xml:space="preserve">action </w:t>
                            </w:r>
                            <w:r w:rsidR="00DA27DF">
                              <w:rPr>
                                <w:b w:val="0"/>
                                <w:bCs/>
                                <w:sz w:val="24"/>
                                <w:szCs w:val="20"/>
                                <w:lang w:val="fr-CA"/>
                              </w:rPr>
                              <w:t>mènera l’utilisateur vers</w:t>
                            </w:r>
                            <w:ins w:id="25" w:author="Author">
                              <w:r w:rsidR="00673664">
                                <w:rPr>
                                  <w:b w:val="0"/>
                                  <w:bCs/>
                                  <w:sz w:val="24"/>
                                  <w:szCs w:val="20"/>
                                  <w:lang w:val="fr-CA"/>
                                </w:rPr>
                                <w:t xml:space="preserve"> la page de facturation</w:t>
                              </w:r>
                            </w:ins>
                            <w:r w:rsidR="00DE16E6">
                              <w:rPr>
                                <w:b w:val="0"/>
                                <w:bCs/>
                                <w:sz w:val="24"/>
                                <w:szCs w:val="20"/>
                                <w:lang w:val="fr-CA"/>
                              </w:rPr>
                              <w:t>.</w:t>
                            </w:r>
                          </w:p>
                          <w:p w14:paraId="32867C5C" w14:textId="77777777" w:rsidR="00B63365" w:rsidRPr="004132E6" w:rsidRDefault="00B63365" w:rsidP="00B63365">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0A28A" id="_x0000_s1089" type="#_x0000_t202" style="position:absolute;margin-left:0;margin-top:277.55pt;width:488.1pt;height:354.85pt;z-index:25165839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" strokeweight=".5pt">
                <v:textbox>
                  <w:txbxContent>
                    <w:p w14:paraId="512D6E9D" w14:textId="77777777" w:rsidR="00B63365" w:rsidRPr="005734BB" w:rsidRDefault="005734BB" w:rsidP="005734BB">
                      <w:pPr>
                        <w:pStyle w:val="ListParagraph"/>
                        <w:numPr>
                          <w:ilvl w:val="0"/>
                          <w:numId w:val="14"/>
                        </w:numPr>
                        <w:rPr>
                          <w:lang w:val="fr-CA"/>
                        </w:rPr>
                      </w:pPr>
                      <w:r>
                        <w:rPr>
                          <w:lang w:val="fr-CA"/>
                        </w:rPr>
                        <w:t>Image du produit</w:t>
                      </w:r>
                    </w:p>
                    <w:p w14:paraId="56F969AE" w14:textId="77777777" w:rsidR="00B63365" w:rsidRPr="005734BB" w:rsidRDefault="001F33F1" w:rsidP="005734BB">
                      <w:pPr>
                        <w:pStyle w:val="ListParagraph"/>
                        <w:numPr>
                          <w:ilvl w:val="0"/>
                          <w:numId w:val="14"/>
                        </w:numPr>
                        <w:rPr>
                          <w:lang w:val="fr-CA"/>
                        </w:rPr>
                      </w:pPr>
                      <w:r>
                        <w:rPr>
                          <w:lang w:val="fr-CA"/>
                        </w:rPr>
                        <w:t>Nom du produit</w:t>
                      </w:r>
                    </w:p>
                    <w:p w14:paraId="39582096" w14:textId="77777777" w:rsidR="00B63365" w:rsidRPr="0058753D" w:rsidRDefault="00895BF7" w:rsidP="005734BB">
                      <w:pPr>
                        <w:pStyle w:val="ListParagraph"/>
                        <w:numPr>
                          <w:ilvl w:val="0"/>
                          <w:numId w:val="14"/>
                        </w:numPr>
                        <w:rPr>
                          <w:lang w:val="fr-CA"/>
                        </w:rPr>
                      </w:pPr>
                      <w:r>
                        <w:rPr>
                          <w:lang w:val="fr-CA"/>
                        </w:rPr>
                        <w:t>Description du produit</w:t>
                      </w:r>
                    </w:p>
                    <w:p w14:paraId="04E6F54F" w14:textId="77777777" w:rsidR="00B63365" w:rsidRDefault="00895BF7" w:rsidP="005734BB">
                      <w:pPr>
                        <w:pStyle w:val="ListParagraph"/>
                        <w:numPr>
                          <w:ilvl w:val="0"/>
                          <w:numId w:val="14"/>
                        </w:numPr>
                        <w:rPr>
                          <w:lang w:val="fr-CA"/>
                        </w:rPr>
                      </w:pPr>
                      <w:r>
                        <w:rPr>
                          <w:lang w:val="fr-CA"/>
                        </w:rPr>
                        <w:t>Prix du produit</w:t>
                      </w:r>
                    </w:p>
                    <w:p w14:paraId="2B5D90DF" w14:textId="77777777" w:rsidR="00B63365" w:rsidRDefault="007D4725" w:rsidP="005734BB">
                      <w:pPr>
                        <w:pStyle w:val="ListParagraph"/>
                        <w:numPr>
                          <w:ilvl w:val="0"/>
                          <w:numId w:val="14"/>
                        </w:numPr>
                        <w:rPr>
                          <w:lang w:val="fr-CA"/>
                        </w:rPr>
                      </w:pPr>
                      <w:r>
                        <w:rPr>
                          <w:lang w:val="fr-CA"/>
                        </w:rPr>
                        <w:t xml:space="preserve">Quantité </w:t>
                      </w:r>
                      <w:r w:rsidR="006E4E4E">
                        <w:rPr>
                          <w:lang w:val="fr-CA"/>
                        </w:rPr>
                        <w:t>du produit</w:t>
                      </w:r>
                    </w:p>
                    <w:p w14:paraId="3F8B8531" w14:textId="77777777" w:rsidR="00B63365" w:rsidRPr="00364B89" w:rsidRDefault="00B63365" w:rsidP="00B63365">
                      <w:pPr>
                        <w:ind w:left="720"/>
                        <w:rPr>
                          <w:b w:val="0"/>
                          <w:bCs/>
                          <w:sz w:val="24"/>
                          <w:szCs w:val="20"/>
                          <w:lang w:val="fr-CA"/>
                        </w:rPr>
                      </w:pPr>
                      <w:r>
                        <w:rPr>
                          <w:b w:val="0"/>
                          <w:bCs/>
                          <w:sz w:val="24"/>
                          <w:szCs w:val="20"/>
                          <w:lang w:val="fr-CA"/>
                        </w:rPr>
                        <w:t>La quantité du produit désiré peut être modifié dans le petit champ de texte.</w:t>
                      </w:r>
                    </w:p>
                    <w:p w14:paraId="66817BE5" w14:textId="77777777" w:rsidR="00B63365" w:rsidRPr="004B1066" w:rsidRDefault="00B63365" w:rsidP="005734BB">
                      <w:pPr>
                        <w:pStyle w:val="ListParagraph"/>
                        <w:numPr>
                          <w:ilvl w:val="0"/>
                          <w:numId w:val="14"/>
                        </w:numPr>
                        <w:rPr>
                          <w:lang w:val="fr-CA"/>
                        </w:rPr>
                      </w:pPr>
                      <w:r>
                        <w:rPr>
                          <w:lang w:val="fr-CA"/>
                        </w:rPr>
                        <w:t>Bouton « </w:t>
                      </w:r>
                      <w:r w:rsidR="004D0F6A">
                        <w:rPr>
                          <w:lang w:val="fr-CA"/>
                        </w:rPr>
                        <w:t>Modifier</w:t>
                      </w:r>
                      <w:r>
                        <w:rPr>
                          <w:lang w:val="fr-CA"/>
                        </w:rPr>
                        <w:t> »</w:t>
                      </w:r>
                    </w:p>
                    <w:p w14:paraId="107AEAE4" w14:textId="5B181402" w:rsidR="00B63365" w:rsidRDefault="004D0F6A" w:rsidP="00B63365">
                      <w:pPr>
                        <w:pStyle w:val="ListParagraph"/>
                        <w:rPr>
                          <w:b w:val="0"/>
                          <w:bCs/>
                          <w:sz w:val="24"/>
                          <w:szCs w:val="20"/>
                          <w:lang w:val="fr-CA"/>
                        </w:rPr>
                      </w:pPr>
                      <w:r>
                        <w:rPr>
                          <w:b w:val="0"/>
                          <w:bCs/>
                          <w:sz w:val="24"/>
                          <w:szCs w:val="20"/>
                          <w:lang w:val="fr-CA"/>
                        </w:rPr>
                        <w:t>Permet à l’utilisateur</w:t>
                      </w:r>
                      <w:r w:rsidR="006875E6">
                        <w:rPr>
                          <w:b w:val="0"/>
                          <w:bCs/>
                          <w:sz w:val="24"/>
                          <w:szCs w:val="20"/>
                          <w:lang w:val="fr-CA"/>
                        </w:rPr>
                        <w:t xml:space="preserve"> de </w:t>
                      </w:r>
                      <w:r w:rsidR="00360AB3">
                        <w:rPr>
                          <w:b w:val="0"/>
                          <w:bCs/>
                          <w:sz w:val="24"/>
                          <w:szCs w:val="20"/>
                          <w:lang w:val="fr-CA"/>
                        </w:rPr>
                        <w:t xml:space="preserve">modifier </w:t>
                      </w:r>
                      <w:r w:rsidR="00BD6E80">
                        <w:rPr>
                          <w:b w:val="0"/>
                          <w:bCs/>
                          <w:sz w:val="24"/>
                          <w:szCs w:val="20"/>
                          <w:lang w:val="fr-CA"/>
                        </w:rPr>
                        <w:t xml:space="preserve">la quantité </w:t>
                      </w:r>
                      <w:r w:rsidR="001467CB">
                        <w:rPr>
                          <w:b w:val="0"/>
                          <w:bCs/>
                          <w:sz w:val="24"/>
                          <w:szCs w:val="20"/>
                          <w:lang w:val="fr-CA"/>
                        </w:rPr>
                        <w:t>du produit sélectionné</w:t>
                      </w:r>
                      <w:r w:rsidR="00753B3E">
                        <w:rPr>
                          <w:b w:val="0"/>
                          <w:bCs/>
                          <w:sz w:val="24"/>
                          <w:szCs w:val="20"/>
                          <w:lang w:val="fr-CA"/>
                        </w:rPr>
                        <w:t xml:space="preserve"> par le nombre </w:t>
                      </w:r>
                      <w:r w:rsidR="00E60C3D">
                        <w:rPr>
                          <w:b w:val="0"/>
                          <w:bCs/>
                          <w:sz w:val="24"/>
                          <w:szCs w:val="20"/>
                          <w:lang w:val="fr-CA"/>
                        </w:rPr>
                        <w:t>inscrit dans le champ de texte</w:t>
                      </w:r>
                      <w:r w:rsidR="00DE16E6">
                        <w:rPr>
                          <w:b w:val="0"/>
                          <w:bCs/>
                          <w:sz w:val="24"/>
                          <w:szCs w:val="20"/>
                          <w:lang w:val="fr-CA"/>
                        </w:rPr>
                        <w:t>.</w:t>
                      </w:r>
                    </w:p>
                    <w:p w14:paraId="5691F97B" w14:textId="77777777" w:rsidR="00E60C3D" w:rsidRPr="005069AB" w:rsidRDefault="005069AB" w:rsidP="005069AB">
                      <w:pPr>
                        <w:pStyle w:val="ListParagraph"/>
                        <w:numPr>
                          <w:ilvl w:val="0"/>
                          <w:numId w:val="14"/>
                        </w:numPr>
                        <w:rPr>
                          <w:b w:val="0"/>
                          <w:bCs/>
                          <w:sz w:val="24"/>
                          <w:szCs w:val="20"/>
                          <w:lang w:val="fr-CA"/>
                        </w:rPr>
                      </w:pPr>
                      <w:r>
                        <w:rPr>
                          <w:lang w:val="fr-CA"/>
                        </w:rPr>
                        <w:t>Bouton « Supprimer »</w:t>
                      </w:r>
                    </w:p>
                    <w:p w14:paraId="4776467C" w14:textId="45C485B1" w:rsidR="00431232" w:rsidRPr="005069AB" w:rsidRDefault="00D3588F" w:rsidP="001B501A">
                      <w:pPr>
                        <w:pStyle w:val="ListParagraph"/>
                        <w:rPr>
                          <w:b w:val="0"/>
                          <w:bCs/>
                          <w:sz w:val="24"/>
                          <w:szCs w:val="20"/>
                          <w:lang w:val="fr-CA"/>
                        </w:rPr>
                      </w:pPr>
                      <w:r>
                        <w:rPr>
                          <w:b w:val="0"/>
                          <w:bCs/>
                          <w:sz w:val="24"/>
                          <w:szCs w:val="20"/>
                          <w:lang w:val="fr-CA"/>
                        </w:rPr>
                        <w:t>Permet à l’</w:t>
                      </w:r>
                      <w:r w:rsidR="00F121A9">
                        <w:rPr>
                          <w:b w:val="0"/>
                          <w:bCs/>
                          <w:sz w:val="24"/>
                          <w:szCs w:val="20"/>
                          <w:lang w:val="fr-CA"/>
                        </w:rPr>
                        <w:t xml:space="preserve">utilisateur </w:t>
                      </w:r>
                      <w:r w:rsidR="00017C0C">
                        <w:rPr>
                          <w:b w:val="0"/>
                          <w:bCs/>
                          <w:sz w:val="24"/>
                          <w:szCs w:val="20"/>
                          <w:lang w:val="fr-CA"/>
                        </w:rPr>
                        <w:t>de supprimer un article dans le panier</w:t>
                      </w:r>
                      <w:r w:rsidR="00DE16E6">
                        <w:rPr>
                          <w:b w:val="0"/>
                          <w:bCs/>
                          <w:sz w:val="24"/>
                          <w:szCs w:val="20"/>
                          <w:lang w:val="fr-CA"/>
                        </w:rPr>
                        <w:t>.</w:t>
                      </w:r>
                    </w:p>
                    <w:p w14:paraId="391CB68E" w14:textId="77777777" w:rsidR="005069AB" w:rsidRPr="006C34F1" w:rsidRDefault="005069AB" w:rsidP="005069AB">
                      <w:pPr>
                        <w:pStyle w:val="ListParagraph"/>
                        <w:numPr>
                          <w:ilvl w:val="0"/>
                          <w:numId w:val="14"/>
                        </w:numPr>
                        <w:rPr>
                          <w:b w:val="0"/>
                          <w:bCs/>
                          <w:sz w:val="24"/>
                          <w:szCs w:val="20"/>
                          <w:lang w:val="fr-CA"/>
                        </w:rPr>
                      </w:pPr>
                      <w:r>
                        <w:rPr>
                          <w:lang w:val="fr-CA"/>
                        </w:rPr>
                        <w:t>Total des articles dans le panier</w:t>
                      </w:r>
                    </w:p>
                    <w:p w14:paraId="1D943B62" w14:textId="77777777" w:rsidR="006C34F1" w:rsidRPr="00F03875" w:rsidRDefault="006C34F1" w:rsidP="005069AB">
                      <w:pPr>
                        <w:pStyle w:val="ListParagraph"/>
                        <w:numPr>
                          <w:ilvl w:val="0"/>
                          <w:numId w:val="14"/>
                        </w:numPr>
                        <w:rPr>
                          <w:b w:val="0"/>
                          <w:bCs/>
                          <w:sz w:val="24"/>
                          <w:szCs w:val="20"/>
                          <w:lang w:val="fr-CA"/>
                        </w:rPr>
                      </w:pPr>
                      <w:r>
                        <w:rPr>
                          <w:lang w:val="fr-CA"/>
                        </w:rPr>
                        <w:t xml:space="preserve">Prix total </w:t>
                      </w:r>
                      <w:r w:rsidR="00A53812">
                        <w:rPr>
                          <w:lang w:val="fr-CA"/>
                        </w:rPr>
                        <w:t>des articles dans l</w:t>
                      </w:r>
                      <w:r w:rsidR="00016963">
                        <w:rPr>
                          <w:lang w:val="fr-CA"/>
                        </w:rPr>
                        <w:t>e panier</w:t>
                      </w:r>
                    </w:p>
                    <w:p w14:paraId="5AB6D140" w14:textId="77777777" w:rsidR="00F03875" w:rsidRPr="00F03875" w:rsidRDefault="00EA63FC" w:rsidP="00F03875">
                      <w:pPr>
                        <w:pStyle w:val="ListParagraph"/>
                        <w:numPr>
                          <w:ilvl w:val="0"/>
                          <w:numId w:val="14"/>
                        </w:numPr>
                        <w:rPr>
                          <w:b w:val="0"/>
                          <w:bCs/>
                          <w:sz w:val="24"/>
                          <w:szCs w:val="20"/>
                          <w:lang w:val="fr-CA"/>
                        </w:rPr>
                      </w:pPr>
                      <w:r>
                        <w:rPr>
                          <w:lang w:val="fr-CA"/>
                        </w:rPr>
                        <w:t>Bout</w:t>
                      </w:r>
                      <w:r w:rsidR="007C4A9D">
                        <w:rPr>
                          <w:lang w:val="fr-CA"/>
                        </w:rPr>
                        <w:t xml:space="preserve">on </w:t>
                      </w:r>
                      <w:r w:rsidR="009118FE">
                        <w:rPr>
                          <w:lang w:val="fr-CA"/>
                        </w:rPr>
                        <w:t>« </w:t>
                      </w:r>
                      <w:r w:rsidR="00C74F90">
                        <w:rPr>
                          <w:lang w:val="fr-CA"/>
                        </w:rPr>
                        <w:t>Passer à la caisse »</w:t>
                      </w:r>
                    </w:p>
                    <w:p w14:paraId="296B1B50" w14:textId="1F499F89" w:rsidR="00017C0C" w:rsidRPr="00017C0C" w:rsidRDefault="00017C0C" w:rsidP="00017C0C">
                      <w:pPr>
                        <w:ind w:left="720"/>
                        <w:rPr>
                          <w:b w:val="0"/>
                          <w:bCs/>
                          <w:sz w:val="24"/>
                          <w:szCs w:val="20"/>
                          <w:lang w:val="fr-CA"/>
                        </w:rPr>
                      </w:pPr>
                      <w:r>
                        <w:rPr>
                          <w:b w:val="0"/>
                          <w:bCs/>
                          <w:sz w:val="24"/>
                          <w:szCs w:val="20"/>
                          <w:lang w:val="fr-CA"/>
                        </w:rPr>
                        <w:t>Permet à l’u</w:t>
                      </w:r>
                      <w:r w:rsidR="00D077BC">
                        <w:rPr>
                          <w:b w:val="0"/>
                          <w:bCs/>
                          <w:sz w:val="24"/>
                          <w:szCs w:val="20"/>
                          <w:lang w:val="fr-CA"/>
                        </w:rPr>
                        <w:t xml:space="preserve">tilisateur de </w:t>
                      </w:r>
                      <w:r w:rsidR="0091422C">
                        <w:rPr>
                          <w:b w:val="0"/>
                          <w:bCs/>
                          <w:sz w:val="24"/>
                          <w:szCs w:val="20"/>
                          <w:lang w:val="fr-CA"/>
                        </w:rPr>
                        <w:t xml:space="preserve">passer à la caisse. Cette </w:t>
                      </w:r>
                      <w:r w:rsidR="0049672E">
                        <w:rPr>
                          <w:b w:val="0"/>
                          <w:bCs/>
                          <w:sz w:val="24"/>
                          <w:szCs w:val="20"/>
                          <w:lang w:val="fr-CA"/>
                        </w:rPr>
                        <w:t xml:space="preserve">action </w:t>
                      </w:r>
                      <w:r w:rsidR="00DA27DF">
                        <w:rPr>
                          <w:b w:val="0"/>
                          <w:bCs/>
                          <w:sz w:val="24"/>
                          <w:szCs w:val="20"/>
                          <w:lang w:val="fr-CA"/>
                        </w:rPr>
                        <w:t>mènera l’utilisateur vers</w:t>
                      </w:r>
                      <w:ins w:id="26" w:author="Author">
                        <w:r w:rsidR="00673664">
                          <w:rPr>
                            <w:b w:val="0"/>
                            <w:bCs/>
                            <w:sz w:val="24"/>
                            <w:szCs w:val="20"/>
                            <w:lang w:val="fr-CA"/>
                          </w:rPr>
                          <w:t xml:space="preserve"> la page de facturation</w:t>
                        </w:r>
                      </w:ins>
                      <w:r w:rsidR="00DE16E6">
                        <w:rPr>
                          <w:b w:val="0"/>
                          <w:bCs/>
                          <w:sz w:val="24"/>
                          <w:szCs w:val="20"/>
                          <w:lang w:val="fr-CA"/>
                        </w:rPr>
                        <w:t>.</w:t>
                      </w:r>
                    </w:p>
                    <w:p w14:paraId="32867C5C" w14:textId="77777777" w:rsidR="00B63365" w:rsidRPr="004132E6" w:rsidRDefault="00B63365" w:rsidP="00B63365">
                      <w:pPr>
                        <w:pStyle w:val="ListParagraph"/>
                        <w:rPr>
                          <w:b w:val="0"/>
                          <w:bCs/>
                          <w:sz w:val="24"/>
                          <w:szCs w:val="20"/>
                          <w:lang w:val="fr-CA"/>
                        </w:rPr>
                      </w:pPr>
                    </w:p>
                  </w:txbxContent>
                </v:textbox>
                <w10:wrap anchorx="margin"/>
              </v:shape>
            </w:pict>
          </mc:Fallback>
        </mc:AlternateContent>
      </w:r>
      <w:r w:rsidR="007D4725">
        <w:rPr>
          <w:noProof/>
        </w:rPr>
        <mc:AlternateContent>
          <mc:Choice Requires="wps">
            <w:drawing>
              <wp:anchor distT="0" distB="0" distL="114300" distR="114300" simplePos="0" relativeHeight="251658376" behindDoc="0" locked="0" layoutInCell="1" allowOverlap="1" wp14:anchorId="3124450A" wp14:editId="532C32A0">
                <wp:simplePos x="0" y="0"/>
                <wp:positionH relativeFrom="margin">
                  <wp:posOffset>1108166</wp:posOffset>
                </wp:positionH>
                <wp:positionV relativeFrom="paragraph">
                  <wp:posOffset>1679847</wp:posOffset>
                </wp:positionV>
                <wp:extent cx="576943" cy="185057"/>
                <wp:effectExtent l="0" t="0" r="13970" b="24765"/>
                <wp:wrapNone/>
                <wp:docPr id="871475375" name="Rectangle 37"/>
                <wp:cNvGraphicFramePr/>
                <a:graphic xmlns:a="http://schemas.openxmlformats.org/drawingml/2006/main">
                  <a:graphicData uri="http://schemas.microsoft.com/office/word/2010/wordprocessingShape">
                    <wps:wsp>
                      <wps:cNvSpPr/>
                      <wps:spPr>
                        <a:xfrm>
                          <a:off x="0" y="0"/>
                          <a:ext cx="576943" cy="185057"/>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87.25pt;margin-top:132.25pt;width:45.45pt;height:14.55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4EB5D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">
                <w10:wrap anchorx="margin"/>
              </v:rect>
            </w:pict>
          </mc:Fallback>
        </mc:AlternateContent>
      </w:r>
      <w:r w:rsidR="00AF29DF">
        <w:rPr>
          <w:noProof/>
        </w:rPr>
        <mc:AlternateContent>
          <mc:Choice Requires="wps">
            <w:drawing>
              <wp:anchor distT="0" distB="0" distL="114300" distR="114300" simplePos="0" relativeHeight="251658417" behindDoc="0" locked="0" layoutInCell="1" allowOverlap="1" wp14:anchorId="4D5FC4BA" wp14:editId="40AEA36C">
                <wp:simplePos x="0" y="0"/>
                <wp:positionH relativeFrom="column">
                  <wp:posOffset>5075646</wp:posOffset>
                </wp:positionH>
                <wp:positionV relativeFrom="paragraph">
                  <wp:posOffset>1162413</wp:posOffset>
                </wp:positionV>
                <wp:extent cx="478971" cy="304800"/>
                <wp:effectExtent l="0" t="0" r="0" b="0"/>
                <wp:wrapNone/>
                <wp:docPr id="235219148" name="Zone de texte 8"/>
                <wp:cNvGraphicFramePr/>
                <a:graphic xmlns:a="http://schemas.openxmlformats.org/drawingml/2006/main">
                  <a:graphicData uri="http://schemas.microsoft.com/office/word/2010/wordprocessingShape">
                    <wps:wsp>
                      <wps:cNvSpPr txBox="1"/>
                      <wps:spPr>
                        <a:xfrm>
                          <a:off x="0" y="0"/>
                          <a:ext cx="478971" cy="304800"/>
                        </a:xfrm>
                        <a:prstGeom prst="rect">
                          <a:avLst/>
                        </a:prstGeom>
                        <a:noFill/>
                        <a:ln w="6350">
                          <a:noFill/>
                        </a:ln>
                      </wps:spPr>
                      <wps:txbx>
                        <w:txbxContent>
                          <w:p w14:paraId="14ADDB57" w14:textId="07DE3C8F" w:rsidR="00AF29DF" w:rsidRPr="00303613" w:rsidRDefault="00AF29DF" w:rsidP="00AF29DF">
                            <w:pPr>
                              <w:rPr>
                                <w:color w:val="FF0000"/>
                                <w:lang w:val="fr-CA"/>
                              </w:rPr>
                            </w:pPr>
                            <w:r>
                              <w:rPr>
                                <w:color w:val="FF0000"/>
                                <w:lang w:val="fr-CA"/>
                              </w:rPr>
                              <w:t>10</w:t>
                            </w:r>
                            <w:r w:rsidRPr="00303613">
                              <w:rPr>
                                <w:color w:val="FF0000"/>
                                <w:lang w:val="fr-CA"/>
                              </w:rPr>
                              <w:t>.</w:t>
                            </w:r>
                          </w:p>
                          <w:p w14:paraId="6CC447F5" w14:textId="77777777" w:rsidR="00AF29DF" w:rsidRDefault="00AF29DF" w:rsidP="00AF29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C4BA" id="_x0000_s1090" type="#_x0000_t202" style="position:absolute;margin-left:399.65pt;margin-top:91.55pt;width:37.7pt;height:24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" filled="f" stroked="f" strokeweight=".5pt">
                <v:textbox>
                  <w:txbxContent>
                    <w:p w14:paraId="14ADDB57" w14:textId="07DE3C8F" w:rsidR="00AF29DF" w:rsidRPr="00303613" w:rsidRDefault="00AF29DF" w:rsidP="00AF29DF">
                      <w:pPr>
                        <w:rPr>
                          <w:color w:val="FF0000"/>
                          <w:lang w:val="fr-CA"/>
                        </w:rPr>
                      </w:pPr>
                      <w:r>
                        <w:rPr>
                          <w:color w:val="FF0000"/>
                          <w:lang w:val="fr-CA"/>
                        </w:rPr>
                        <w:t>10</w:t>
                      </w:r>
                      <w:r w:rsidRPr="00303613">
                        <w:rPr>
                          <w:color w:val="FF0000"/>
                          <w:lang w:val="fr-CA"/>
                        </w:rPr>
                        <w:t>.</w:t>
                      </w:r>
                    </w:p>
                    <w:p w14:paraId="6CC447F5" w14:textId="77777777" w:rsidR="00AF29DF" w:rsidRDefault="00AF29DF" w:rsidP="00AF29DF"/>
                  </w:txbxContent>
                </v:textbox>
              </v:shape>
            </w:pict>
          </mc:Fallback>
        </mc:AlternateContent>
      </w:r>
      <w:r w:rsidR="00AF29DF">
        <w:rPr>
          <w:noProof/>
        </w:rPr>
        <mc:AlternateContent>
          <mc:Choice Requires="wps">
            <w:drawing>
              <wp:anchor distT="0" distB="0" distL="114300" distR="114300" simplePos="0" relativeHeight="251658390" behindDoc="0" locked="0" layoutInCell="1" allowOverlap="1" wp14:anchorId="3FC1193D" wp14:editId="77C94CA7">
                <wp:simplePos x="0" y="0"/>
                <wp:positionH relativeFrom="column">
                  <wp:posOffset>5053511</wp:posOffset>
                </wp:positionH>
                <wp:positionV relativeFrom="paragraph">
                  <wp:posOffset>890361</wp:posOffset>
                </wp:positionV>
                <wp:extent cx="361950" cy="304800"/>
                <wp:effectExtent l="0" t="0" r="0" b="0"/>
                <wp:wrapNone/>
                <wp:docPr id="1262489619"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F3CC031" w14:textId="77777777" w:rsidR="00B63365" w:rsidRPr="00303613" w:rsidRDefault="00B63365" w:rsidP="00B63365">
                            <w:pPr>
                              <w:rPr>
                                <w:color w:val="FF0000"/>
                                <w:lang w:val="fr-CA"/>
                              </w:rPr>
                            </w:pPr>
                            <w:r>
                              <w:rPr>
                                <w:color w:val="FF0000"/>
                                <w:lang w:val="fr-CA"/>
                              </w:rPr>
                              <w:t>9</w:t>
                            </w:r>
                            <w:r w:rsidRPr="00303613">
                              <w:rPr>
                                <w:color w:val="FF0000"/>
                                <w:lang w:val="fr-CA"/>
                              </w:rPr>
                              <w:t>.</w:t>
                            </w:r>
                          </w:p>
                          <w:p w14:paraId="78A5D0F8"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1193D" id="_x0000_s1091" type="#_x0000_t202" style="position:absolute;margin-left:397.9pt;margin-top:70.1pt;width:28.5pt;height:24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" filled="f" stroked="f" strokeweight=".5pt">
                <v:textbox>
                  <w:txbxContent>
                    <w:p w14:paraId="1F3CC031" w14:textId="77777777" w:rsidR="00B63365" w:rsidRPr="00303613" w:rsidRDefault="00B63365" w:rsidP="00B63365">
                      <w:pPr>
                        <w:rPr>
                          <w:color w:val="FF0000"/>
                          <w:lang w:val="fr-CA"/>
                        </w:rPr>
                      </w:pPr>
                      <w:r>
                        <w:rPr>
                          <w:color w:val="FF0000"/>
                          <w:lang w:val="fr-CA"/>
                        </w:rPr>
                        <w:t>9</w:t>
                      </w:r>
                      <w:r w:rsidRPr="00303613">
                        <w:rPr>
                          <w:color w:val="FF0000"/>
                          <w:lang w:val="fr-CA"/>
                        </w:rPr>
                        <w:t>.</w:t>
                      </w:r>
                    </w:p>
                    <w:p w14:paraId="78A5D0F8" w14:textId="77777777" w:rsidR="00B63365" w:rsidRDefault="00B63365" w:rsidP="00B63365"/>
                  </w:txbxContent>
                </v:textbox>
              </v:shape>
            </w:pict>
          </mc:Fallback>
        </mc:AlternateContent>
      </w:r>
      <w:r w:rsidR="00AF29DF">
        <w:rPr>
          <w:noProof/>
        </w:rPr>
        <mc:AlternateContent>
          <mc:Choice Requires="wps">
            <w:drawing>
              <wp:anchor distT="0" distB="0" distL="114300" distR="114300" simplePos="0" relativeHeight="251658389" behindDoc="0" locked="0" layoutInCell="1" allowOverlap="1" wp14:anchorId="46142E9F" wp14:editId="453E447A">
                <wp:simplePos x="0" y="0"/>
                <wp:positionH relativeFrom="column">
                  <wp:posOffset>5032466</wp:posOffset>
                </wp:positionH>
                <wp:positionV relativeFrom="paragraph">
                  <wp:posOffset>688885</wp:posOffset>
                </wp:positionV>
                <wp:extent cx="361950" cy="304800"/>
                <wp:effectExtent l="0" t="0" r="0" b="0"/>
                <wp:wrapNone/>
                <wp:docPr id="354162807"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40F50276" w14:textId="77777777" w:rsidR="00B63365" w:rsidRPr="00303613" w:rsidRDefault="00B63365" w:rsidP="00B63365">
                            <w:pPr>
                              <w:rPr>
                                <w:color w:val="FF0000"/>
                                <w:lang w:val="fr-CA"/>
                              </w:rPr>
                            </w:pPr>
                            <w:r>
                              <w:rPr>
                                <w:color w:val="FF0000"/>
                                <w:lang w:val="fr-CA"/>
                              </w:rPr>
                              <w:t>8</w:t>
                            </w:r>
                            <w:r w:rsidRPr="00303613">
                              <w:rPr>
                                <w:color w:val="FF0000"/>
                                <w:lang w:val="fr-CA"/>
                              </w:rPr>
                              <w:t>.</w:t>
                            </w:r>
                          </w:p>
                          <w:p w14:paraId="126C3B24"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2E9F" id="_x0000_s1092" type="#_x0000_t202" style="position:absolute;margin-left:396.25pt;margin-top:54.25pt;width:28.5pt;height: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" filled="f" stroked="f" strokeweight=".5pt">
                <v:textbox>
                  <w:txbxContent>
                    <w:p w14:paraId="40F50276" w14:textId="77777777" w:rsidR="00B63365" w:rsidRPr="00303613" w:rsidRDefault="00B63365" w:rsidP="00B63365">
                      <w:pPr>
                        <w:rPr>
                          <w:color w:val="FF0000"/>
                          <w:lang w:val="fr-CA"/>
                        </w:rPr>
                      </w:pPr>
                      <w:r>
                        <w:rPr>
                          <w:color w:val="FF0000"/>
                          <w:lang w:val="fr-CA"/>
                        </w:rPr>
                        <w:t>8</w:t>
                      </w:r>
                      <w:r w:rsidRPr="00303613">
                        <w:rPr>
                          <w:color w:val="FF0000"/>
                          <w:lang w:val="fr-CA"/>
                        </w:rPr>
                        <w:t>.</w:t>
                      </w:r>
                    </w:p>
                    <w:p w14:paraId="126C3B24" w14:textId="77777777" w:rsidR="00B63365" w:rsidRDefault="00B63365" w:rsidP="00B63365"/>
                  </w:txbxContent>
                </v:textbox>
              </v:shape>
            </w:pict>
          </mc:Fallback>
        </mc:AlternateContent>
      </w:r>
      <w:r w:rsidR="00AF29DF">
        <w:rPr>
          <w:noProof/>
        </w:rPr>
        <mc:AlternateContent>
          <mc:Choice Requires="wps">
            <w:drawing>
              <wp:anchor distT="0" distB="0" distL="114300" distR="114300" simplePos="0" relativeHeight="251658388" behindDoc="0" locked="0" layoutInCell="1" allowOverlap="1" wp14:anchorId="1598CA25" wp14:editId="07FBB745">
                <wp:simplePos x="0" y="0"/>
                <wp:positionH relativeFrom="column">
                  <wp:posOffset>1524454</wp:posOffset>
                </wp:positionH>
                <wp:positionV relativeFrom="paragraph">
                  <wp:posOffset>1912983</wp:posOffset>
                </wp:positionV>
                <wp:extent cx="361950" cy="304800"/>
                <wp:effectExtent l="0" t="0" r="0" b="0"/>
                <wp:wrapNone/>
                <wp:docPr id="165680301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657C709" w14:textId="77777777" w:rsidR="00B63365" w:rsidRPr="00303613" w:rsidRDefault="00B63365" w:rsidP="00B63365">
                            <w:pPr>
                              <w:rPr>
                                <w:color w:val="FF0000"/>
                                <w:lang w:val="fr-CA"/>
                              </w:rPr>
                            </w:pPr>
                            <w:r>
                              <w:rPr>
                                <w:color w:val="FF0000"/>
                                <w:lang w:val="fr-CA"/>
                              </w:rPr>
                              <w:t>7</w:t>
                            </w:r>
                            <w:r w:rsidRPr="00303613">
                              <w:rPr>
                                <w:color w:val="FF0000"/>
                                <w:lang w:val="fr-CA"/>
                              </w:rPr>
                              <w:t>.</w:t>
                            </w:r>
                          </w:p>
                          <w:p w14:paraId="707B4CA7"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CA25" id="_x0000_s1093" type="#_x0000_t202" style="position:absolute;margin-left:120.05pt;margin-top:150.65pt;width:28.5pt;height:24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" filled="f" stroked="f" strokeweight=".5pt">
                <v:textbox>
                  <w:txbxContent>
                    <w:p w14:paraId="0657C709" w14:textId="77777777" w:rsidR="00B63365" w:rsidRPr="00303613" w:rsidRDefault="00B63365" w:rsidP="00B63365">
                      <w:pPr>
                        <w:rPr>
                          <w:color w:val="FF0000"/>
                          <w:lang w:val="fr-CA"/>
                        </w:rPr>
                      </w:pPr>
                      <w:r>
                        <w:rPr>
                          <w:color w:val="FF0000"/>
                          <w:lang w:val="fr-CA"/>
                        </w:rPr>
                        <w:t>7</w:t>
                      </w:r>
                      <w:r w:rsidRPr="00303613">
                        <w:rPr>
                          <w:color w:val="FF0000"/>
                          <w:lang w:val="fr-CA"/>
                        </w:rPr>
                        <w:t>.</w:t>
                      </w:r>
                    </w:p>
                    <w:p w14:paraId="707B4CA7" w14:textId="77777777" w:rsidR="00B63365" w:rsidRDefault="00B63365" w:rsidP="00B63365"/>
                  </w:txbxContent>
                </v:textbox>
              </v:shape>
            </w:pict>
          </mc:Fallback>
        </mc:AlternateContent>
      </w:r>
      <w:r w:rsidR="00AF29DF">
        <w:rPr>
          <w:noProof/>
        </w:rPr>
        <mc:AlternateContent>
          <mc:Choice Requires="wps">
            <w:drawing>
              <wp:anchor distT="0" distB="0" distL="114300" distR="114300" simplePos="0" relativeHeight="251658387" behindDoc="0" locked="0" layoutInCell="1" allowOverlap="1" wp14:anchorId="35792DB7" wp14:editId="1FD94EB6">
                <wp:simplePos x="0" y="0"/>
                <wp:positionH relativeFrom="column">
                  <wp:posOffset>2000703</wp:posOffset>
                </wp:positionH>
                <wp:positionV relativeFrom="paragraph">
                  <wp:posOffset>1657078</wp:posOffset>
                </wp:positionV>
                <wp:extent cx="361950" cy="304800"/>
                <wp:effectExtent l="0" t="0" r="0" b="0"/>
                <wp:wrapNone/>
                <wp:docPr id="1961555058"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28403D2C" w14:textId="77777777" w:rsidR="00B63365" w:rsidRPr="00303613" w:rsidRDefault="00B63365" w:rsidP="00B63365">
                            <w:pPr>
                              <w:rPr>
                                <w:color w:val="FF0000"/>
                                <w:lang w:val="fr-CA"/>
                              </w:rPr>
                            </w:pPr>
                            <w:r>
                              <w:rPr>
                                <w:color w:val="FF0000"/>
                                <w:lang w:val="fr-CA"/>
                              </w:rPr>
                              <w:t>6</w:t>
                            </w:r>
                            <w:r w:rsidRPr="00303613">
                              <w:rPr>
                                <w:color w:val="FF0000"/>
                                <w:lang w:val="fr-CA"/>
                              </w:rPr>
                              <w:t>.</w:t>
                            </w:r>
                          </w:p>
                          <w:p w14:paraId="43778C10"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2DB7" id="_x0000_s1094" type="#_x0000_t202" style="position:absolute;margin-left:157.55pt;margin-top:130.5pt;width:28.5pt;height:24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" filled="f" stroked="f" strokeweight=".5pt">
                <v:textbox>
                  <w:txbxContent>
                    <w:p w14:paraId="28403D2C" w14:textId="77777777" w:rsidR="00B63365" w:rsidRPr="00303613" w:rsidRDefault="00B63365" w:rsidP="00B63365">
                      <w:pPr>
                        <w:rPr>
                          <w:color w:val="FF0000"/>
                          <w:lang w:val="fr-CA"/>
                        </w:rPr>
                      </w:pPr>
                      <w:r>
                        <w:rPr>
                          <w:color w:val="FF0000"/>
                          <w:lang w:val="fr-CA"/>
                        </w:rPr>
                        <w:t>6</w:t>
                      </w:r>
                      <w:r w:rsidRPr="00303613">
                        <w:rPr>
                          <w:color w:val="FF0000"/>
                          <w:lang w:val="fr-CA"/>
                        </w:rPr>
                        <w:t>.</w:t>
                      </w:r>
                    </w:p>
                    <w:p w14:paraId="43778C10" w14:textId="77777777" w:rsidR="00B63365" w:rsidRDefault="00B63365" w:rsidP="00B63365"/>
                  </w:txbxContent>
                </v:textbox>
              </v:shape>
            </w:pict>
          </mc:Fallback>
        </mc:AlternateContent>
      </w:r>
      <w:r w:rsidR="00AF29DF">
        <w:rPr>
          <w:noProof/>
        </w:rPr>
        <mc:AlternateContent>
          <mc:Choice Requires="wps">
            <w:drawing>
              <wp:anchor distT="0" distB="0" distL="114300" distR="114300" simplePos="0" relativeHeight="251658416" behindDoc="0" locked="0" layoutInCell="1" allowOverlap="1" wp14:anchorId="670899D5" wp14:editId="7ADCA97F">
                <wp:simplePos x="0" y="0"/>
                <wp:positionH relativeFrom="margin">
                  <wp:posOffset>1723209</wp:posOffset>
                </wp:positionH>
                <wp:positionV relativeFrom="paragraph">
                  <wp:posOffset>1723390</wp:posOffset>
                </wp:positionV>
                <wp:extent cx="326571" cy="190409"/>
                <wp:effectExtent l="0" t="0" r="16510" b="19685"/>
                <wp:wrapNone/>
                <wp:docPr id="588858550" name="Rectangle 37"/>
                <wp:cNvGraphicFramePr/>
                <a:graphic xmlns:a="http://schemas.openxmlformats.org/drawingml/2006/main">
                  <a:graphicData uri="http://schemas.microsoft.com/office/word/2010/wordprocessingShape">
                    <wps:wsp>
                      <wps:cNvSpPr/>
                      <wps:spPr>
                        <a:xfrm>
                          <a:off x="0" y="0"/>
                          <a:ext cx="326571" cy="190409"/>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35.7pt;margin-top:135.7pt;width:25.7pt;height:15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92491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">
                <w10:wrap anchorx="margin"/>
              </v:rect>
            </w:pict>
          </mc:Fallback>
        </mc:AlternateContent>
      </w:r>
      <w:r w:rsidR="00801D2A">
        <w:rPr>
          <w:noProof/>
        </w:rPr>
        <mc:AlternateContent>
          <mc:Choice Requires="wps">
            <w:drawing>
              <wp:anchor distT="0" distB="0" distL="114300" distR="114300" simplePos="0" relativeHeight="251658386" behindDoc="0" locked="0" layoutInCell="1" allowOverlap="1" wp14:anchorId="74D36431" wp14:editId="46ADC80C">
                <wp:simplePos x="0" y="0"/>
                <wp:positionH relativeFrom="column">
                  <wp:posOffset>795110</wp:posOffset>
                </wp:positionH>
                <wp:positionV relativeFrom="paragraph">
                  <wp:posOffset>1619522</wp:posOffset>
                </wp:positionV>
                <wp:extent cx="361950" cy="304800"/>
                <wp:effectExtent l="0" t="0" r="0" b="0"/>
                <wp:wrapNone/>
                <wp:docPr id="593179425"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07093BE" w14:textId="77777777" w:rsidR="00B63365" w:rsidRPr="00303613" w:rsidRDefault="00B63365" w:rsidP="00B63365">
                            <w:pPr>
                              <w:rPr>
                                <w:color w:val="FF0000"/>
                                <w:lang w:val="fr-CA"/>
                              </w:rPr>
                            </w:pPr>
                            <w:r>
                              <w:rPr>
                                <w:color w:val="FF0000"/>
                                <w:lang w:val="fr-CA"/>
                              </w:rPr>
                              <w:t>5</w:t>
                            </w:r>
                            <w:r w:rsidRPr="00303613">
                              <w:rPr>
                                <w:color w:val="FF0000"/>
                                <w:lang w:val="fr-CA"/>
                              </w:rPr>
                              <w:t>.</w:t>
                            </w:r>
                          </w:p>
                          <w:p w14:paraId="29E0D0DE"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6431" id="_x0000_s1095" type="#_x0000_t202" style="position:absolute;margin-left:62.6pt;margin-top:127.5pt;width:28.5pt;height:24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" filled="f" stroked="f" strokeweight=".5pt">
                <v:textbox>
                  <w:txbxContent>
                    <w:p w14:paraId="707093BE" w14:textId="77777777" w:rsidR="00B63365" w:rsidRPr="00303613" w:rsidRDefault="00B63365" w:rsidP="00B63365">
                      <w:pPr>
                        <w:rPr>
                          <w:color w:val="FF0000"/>
                          <w:lang w:val="fr-CA"/>
                        </w:rPr>
                      </w:pPr>
                      <w:r>
                        <w:rPr>
                          <w:color w:val="FF0000"/>
                          <w:lang w:val="fr-CA"/>
                        </w:rPr>
                        <w:t>5</w:t>
                      </w:r>
                      <w:r w:rsidRPr="00303613">
                        <w:rPr>
                          <w:color w:val="FF0000"/>
                          <w:lang w:val="fr-CA"/>
                        </w:rPr>
                        <w:t>.</w:t>
                      </w:r>
                    </w:p>
                    <w:p w14:paraId="29E0D0DE" w14:textId="77777777" w:rsidR="00B63365" w:rsidRDefault="00B63365" w:rsidP="00B63365"/>
                  </w:txbxContent>
                </v:textbox>
              </v:shape>
            </w:pict>
          </mc:Fallback>
        </mc:AlternateContent>
      </w:r>
      <w:r w:rsidR="003728F1">
        <w:rPr>
          <w:noProof/>
        </w:rPr>
        <mc:AlternateContent>
          <mc:Choice Requires="wps">
            <w:drawing>
              <wp:anchor distT="0" distB="0" distL="114300" distR="114300" simplePos="0" relativeHeight="251658377" behindDoc="0" locked="0" layoutInCell="1" allowOverlap="1" wp14:anchorId="0F0B3F08" wp14:editId="4FF675F1">
                <wp:simplePos x="0" y="0"/>
                <wp:positionH relativeFrom="margin">
                  <wp:posOffset>1108166</wp:posOffset>
                </wp:positionH>
                <wp:positionV relativeFrom="paragraph">
                  <wp:posOffset>1892119</wp:posOffset>
                </wp:positionV>
                <wp:extent cx="473528" cy="255814"/>
                <wp:effectExtent l="0" t="0" r="22225" b="11430"/>
                <wp:wrapNone/>
                <wp:docPr id="633215044" name="Rectangle 37"/>
                <wp:cNvGraphicFramePr/>
                <a:graphic xmlns:a="http://schemas.openxmlformats.org/drawingml/2006/main">
                  <a:graphicData uri="http://schemas.microsoft.com/office/word/2010/wordprocessingShape">
                    <wps:wsp>
                      <wps:cNvSpPr/>
                      <wps:spPr>
                        <a:xfrm>
                          <a:off x="0" y="0"/>
                          <a:ext cx="473528" cy="255814"/>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87.25pt;margin-top:149pt;width:37.3pt;height:20.15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4ECB8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">
                <w10:wrap anchorx="margin"/>
              </v:rect>
            </w:pict>
          </mc:Fallback>
        </mc:AlternateContent>
      </w:r>
      <w:r w:rsidR="00B63365">
        <w:rPr>
          <w:noProof/>
        </w:rPr>
        <mc:AlternateContent>
          <mc:Choice Requires="wps">
            <w:drawing>
              <wp:anchor distT="0" distB="0" distL="114300" distR="114300" simplePos="0" relativeHeight="251658385" behindDoc="0" locked="0" layoutInCell="1" allowOverlap="1" wp14:anchorId="394EC3CD" wp14:editId="5B60EC9C">
                <wp:simplePos x="0" y="0"/>
                <wp:positionH relativeFrom="column">
                  <wp:posOffset>1274173</wp:posOffset>
                </wp:positionH>
                <wp:positionV relativeFrom="paragraph">
                  <wp:posOffset>1435009</wp:posOffset>
                </wp:positionV>
                <wp:extent cx="361950" cy="304800"/>
                <wp:effectExtent l="0" t="0" r="0" b="0"/>
                <wp:wrapNone/>
                <wp:docPr id="441692257"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20F1CBB0" w14:textId="3DAA3E2E" w:rsidR="00B63365" w:rsidRPr="00303613" w:rsidRDefault="00B63365" w:rsidP="00B63365">
                            <w:pPr>
                              <w:rPr>
                                <w:color w:val="FF0000"/>
                                <w:lang w:val="fr-CA"/>
                              </w:rPr>
                            </w:pPr>
                            <w:r>
                              <w:rPr>
                                <w:color w:val="FF0000"/>
                                <w:lang w:val="fr-CA"/>
                              </w:rPr>
                              <w:t>4</w:t>
                            </w:r>
                            <w:r w:rsidRPr="00303613">
                              <w:rPr>
                                <w:color w:val="FF0000"/>
                                <w:lang w:val="fr-CA"/>
                              </w:rPr>
                              <w:t>.</w:t>
                            </w:r>
                          </w:p>
                          <w:p w14:paraId="771FDCE6"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C3CD" id="_x0000_s1096" type="#_x0000_t202" style="position:absolute;margin-left:100.35pt;margin-top:113pt;width:28.5pt;height:24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" filled="f" stroked="f" strokeweight=".5pt">
                <v:textbox>
                  <w:txbxContent>
                    <w:p w14:paraId="20F1CBB0" w14:textId="3DAA3E2E" w:rsidR="00B63365" w:rsidRPr="00303613" w:rsidRDefault="00B63365" w:rsidP="00B63365">
                      <w:pPr>
                        <w:rPr>
                          <w:color w:val="FF0000"/>
                          <w:lang w:val="fr-CA"/>
                        </w:rPr>
                      </w:pPr>
                      <w:r>
                        <w:rPr>
                          <w:color w:val="FF0000"/>
                          <w:lang w:val="fr-CA"/>
                        </w:rPr>
                        <w:t>4</w:t>
                      </w:r>
                      <w:r w:rsidRPr="00303613">
                        <w:rPr>
                          <w:color w:val="FF0000"/>
                          <w:lang w:val="fr-CA"/>
                        </w:rPr>
                        <w:t>.</w:t>
                      </w:r>
                    </w:p>
                    <w:p w14:paraId="771FDCE6" w14:textId="77777777" w:rsidR="00B63365" w:rsidRDefault="00B63365" w:rsidP="00B63365"/>
                  </w:txbxContent>
                </v:textbox>
              </v:shape>
            </w:pict>
          </mc:Fallback>
        </mc:AlternateContent>
      </w:r>
      <w:r w:rsidR="00B63365">
        <w:rPr>
          <w:noProof/>
        </w:rPr>
        <mc:AlternateContent>
          <mc:Choice Requires="wps">
            <w:drawing>
              <wp:anchor distT="0" distB="0" distL="114300" distR="114300" simplePos="0" relativeHeight="251658384" behindDoc="0" locked="0" layoutInCell="1" allowOverlap="1" wp14:anchorId="5E725FC2" wp14:editId="2518823A">
                <wp:simplePos x="0" y="0"/>
                <wp:positionH relativeFrom="margin">
                  <wp:posOffset>2539637</wp:posOffset>
                </wp:positionH>
                <wp:positionV relativeFrom="paragraph">
                  <wp:posOffset>1119233</wp:posOffset>
                </wp:positionV>
                <wp:extent cx="348343" cy="304800"/>
                <wp:effectExtent l="0" t="0" r="0" b="0"/>
                <wp:wrapNone/>
                <wp:docPr id="283451256" name="Zone de texte 8"/>
                <wp:cNvGraphicFramePr/>
                <a:graphic xmlns:a="http://schemas.openxmlformats.org/drawingml/2006/main">
                  <a:graphicData uri="http://schemas.microsoft.com/office/word/2010/wordprocessingShape">
                    <wps:wsp>
                      <wps:cNvSpPr txBox="1"/>
                      <wps:spPr>
                        <a:xfrm>
                          <a:off x="0" y="0"/>
                          <a:ext cx="348343" cy="304800"/>
                        </a:xfrm>
                        <a:prstGeom prst="rect">
                          <a:avLst/>
                        </a:prstGeom>
                        <a:noFill/>
                        <a:ln w="6350">
                          <a:noFill/>
                        </a:ln>
                      </wps:spPr>
                      <wps:txbx>
                        <w:txbxContent>
                          <w:p w14:paraId="68FA4680" w14:textId="3E9E7A31" w:rsidR="00B63365" w:rsidRPr="00303613" w:rsidRDefault="00B63365" w:rsidP="00B63365">
                            <w:pPr>
                              <w:rPr>
                                <w:color w:val="FF0000"/>
                                <w:lang w:val="fr-CA"/>
                              </w:rPr>
                            </w:pPr>
                            <w:r>
                              <w:rPr>
                                <w:color w:val="FF0000"/>
                                <w:lang w:val="fr-CA"/>
                              </w:rPr>
                              <w:t>3</w:t>
                            </w:r>
                            <w:r w:rsidRPr="00303613">
                              <w:rPr>
                                <w:color w:val="FF0000"/>
                                <w:lang w:val="fr-CA"/>
                              </w:rPr>
                              <w:t>.</w:t>
                            </w:r>
                          </w:p>
                          <w:p w14:paraId="646F9881"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5FC2" id="_x0000_s1097" type="#_x0000_t202" style="position:absolute;margin-left:199.95pt;margin-top:88.15pt;width:27.45pt;height:24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" filled="f" stroked="f" strokeweight=".5pt">
                <v:textbox>
                  <w:txbxContent>
                    <w:p w14:paraId="68FA4680" w14:textId="3E9E7A31" w:rsidR="00B63365" w:rsidRPr="00303613" w:rsidRDefault="00B63365" w:rsidP="00B63365">
                      <w:pPr>
                        <w:rPr>
                          <w:color w:val="FF0000"/>
                          <w:lang w:val="fr-CA"/>
                        </w:rPr>
                      </w:pPr>
                      <w:r>
                        <w:rPr>
                          <w:color w:val="FF0000"/>
                          <w:lang w:val="fr-CA"/>
                        </w:rPr>
                        <w:t>3</w:t>
                      </w:r>
                      <w:r w:rsidRPr="00303613">
                        <w:rPr>
                          <w:color w:val="FF0000"/>
                          <w:lang w:val="fr-CA"/>
                        </w:rPr>
                        <w:t>.</w:t>
                      </w:r>
                    </w:p>
                    <w:p w14:paraId="646F9881" w14:textId="77777777" w:rsidR="00B63365" w:rsidRDefault="00B63365" w:rsidP="00B63365"/>
                  </w:txbxContent>
                </v:textbox>
                <w10:wrap anchorx="margin"/>
              </v:shape>
            </w:pict>
          </mc:Fallback>
        </mc:AlternateContent>
      </w:r>
      <w:r w:rsidR="00B63365">
        <w:rPr>
          <w:noProof/>
        </w:rPr>
        <mc:AlternateContent>
          <mc:Choice Requires="wps">
            <w:drawing>
              <wp:anchor distT="0" distB="0" distL="114300" distR="114300" simplePos="0" relativeHeight="251658383" behindDoc="0" locked="0" layoutInCell="1" allowOverlap="1" wp14:anchorId="70C536BA" wp14:editId="48412212">
                <wp:simplePos x="0" y="0"/>
                <wp:positionH relativeFrom="column">
                  <wp:posOffset>1522095</wp:posOffset>
                </wp:positionH>
                <wp:positionV relativeFrom="paragraph">
                  <wp:posOffset>1010466</wp:posOffset>
                </wp:positionV>
                <wp:extent cx="361950" cy="304800"/>
                <wp:effectExtent l="0" t="0" r="0" b="0"/>
                <wp:wrapNone/>
                <wp:docPr id="875220671"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1056F6EA" w14:textId="70000F4D" w:rsidR="00B63365" w:rsidRPr="00303613" w:rsidRDefault="00B63365" w:rsidP="00B63365">
                            <w:pPr>
                              <w:rPr>
                                <w:color w:val="FF0000"/>
                                <w:lang w:val="fr-CA"/>
                              </w:rPr>
                            </w:pPr>
                            <w:r>
                              <w:rPr>
                                <w:color w:val="FF0000"/>
                                <w:lang w:val="fr-CA"/>
                              </w:rPr>
                              <w:t>2</w:t>
                            </w:r>
                            <w:r w:rsidRPr="00303613">
                              <w:rPr>
                                <w:color w:val="FF0000"/>
                                <w:lang w:val="fr-CA"/>
                              </w:rPr>
                              <w:t>.</w:t>
                            </w:r>
                          </w:p>
                          <w:p w14:paraId="734B1C30"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36BA" id="_x0000_s1098" type="#_x0000_t202" style="position:absolute;margin-left:119.85pt;margin-top:79.55pt;width:28.5pt;height:24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" filled="f" stroked="f" strokeweight=".5pt">
                <v:textbox>
                  <w:txbxContent>
                    <w:p w14:paraId="1056F6EA" w14:textId="70000F4D" w:rsidR="00B63365" w:rsidRPr="00303613" w:rsidRDefault="00B63365" w:rsidP="00B63365">
                      <w:pPr>
                        <w:rPr>
                          <w:color w:val="FF0000"/>
                          <w:lang w:val="fr-CA"/>
                        </w:rPr>
                      </w:pPr>
                      <w:r>
                        <w:rPr>
                          <w:color w:val="FF0000"/>
                          <w:lang w:val="fr-CA"/>
                        </w:rPr>
                        <w:t>2</w:t>
                      </w:r>
                      <w:r w:rsidRPr="00303613">
                        <w:rPr>
                          <w:color w:val="FF0000"/>
                          <w:lang w:val="fr-CA"/>
                        </w:rPr>
                        <w:t>.</w:t>
                      </w:r>
                    </w:p>
                    <w:p w14:paraId="734B1C30" w14:textId="77777777" w:rsidR="00B63365" w:rsidRDefault="00B63365" w:rsidP="00B63365"/>
                  </w:txbxContent>
                </v:textbox>
              </v:shape>
            </w:pict>
          </mc:Fallback>
        </mc:AlternateContent>
      </w:r>
      <w:r w:rsidR="00B63365">
        <w:rPr>
          <w:noProof/>
        </w:rPr>
        <mc:AlternateContent>
          <mc:Choice Requires="wps">
            <w:drawing>
              <wp:anchor distT="0" distB="0" distL="114300" distR="114300" simplePos="0" relativeHeight="251658382" behindDoc="0" locked="0" layoutInCell="1" allowOverlap="1" wp14:anchorId="7A044443" wp14:editId="5351054E">
                <wp:simplePos x="0" y="0"/>
                <wp:positionH relativeFrom="column">
                  <wp:posOffset>433161</wp:posOffset>
                </wp:positionH>
                <wp:positionV relativeFrom="paragraph">
                  <wp:posOffset>972095</wp:posOffset>
                </wp:positionV>
                <wp:extent cx="361950" cy="304800"/>
                <wp:effectExtent l="0" t="0" r="0" b="0"/>
                <wp:wrapNone/>
                <wp:docPr id="1839653014"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09213080" w14:textId="77777777" w:rsidR="00B63365" w:rsidRPr="00303613" w:rsidRDefault="00B63365" w:rsidP="00B63365">
                            <w:pPr>
                              <w:rPr>
                                <w:color w:val="FF0000"/>
                                <w:lang w:val="fr-CA"/>
                              </w:rPr>
                            </w:pPr>
                            <w:r>
                              <w:rPr>
                                <w:color w:val="FF0000"/>
                                <w:lang w:val="fr-CA"/>
                              </w:rPr>
                              <w:t>1</w:t>
                            </w:r>
                            <w:r w:rsidRPr="00303613">
                              <w:rPr>
                                <w:color w:val="FF0000"/>
                                <w:lang w:val="fr-CA"/>
                              </w:rPr>
                              <w:t>.</w:t>
                            </w:r>
                          </w:p>
                          <w:p w14:paraId="594E5186" w14:textId="77777777" w:rsidR="00B63365" w:rsidRDefault="00B63365" w:rsidP="00B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4443" id="_x0000_s1099" type="#_x0000_t202" style="position:absolute;margin-left:34.1pt;margin-top:76.55pt;width:28.5pt;height:24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" filled="f" stroked="f" strokeweight=".5pt">
                <v:textbox>
                  <w:txbxContent>
                    <w:p w14:paraId="09213080" w14:textId="77777777" w:rsidR="00B63365" w:rsidRPr="00303613" w:rsidRDefault="00B63365" w:rsidP="00B63365">
                      <w:pPr>
                        <w:rPr>
                          <w:color w:val="FF0000"/>
                          <w:lang w:val="fr-CA"/>
                        </w:rPr>
                      </w:pPr>
                      <w:r>
                        <w:rPr>
                          <w:color w:val="FF0000"/>
                          <w:lang w:val="fr-CA"/>
                        </w:rPr>
                        <w:t>1</w:t>
                      </w:r>
                      <w:r w:rsidRPr="00303613">
                        <w:rPr>
                          <w:color w:val="FF0000"/>
                          <w:lang w:val="fr-CA"/>
                        </w:rPr>
                        <w:t>.</w:t>
                      </w:r>
                    </w:p>
                    <w:p w14:paraId="594E5186" w14:textId="77777777" w:rsidR="00B63365" w:rsidRDefault="00B63365" w:rsidP="00B63365"/>
                  </w:txbxContent>
                </v:textbox>
              </v:shape>
            </w:pict>
          </mc:Fallback>
        </mc:AlternateContent>
      </w:r>
      <w:r w:rsidR="00B63365">
        <w:rPr>
          <w:noProof/>
        </w:rPr>
        <mc:AlternateContent>
          <mc:Choice Requires="wps">
            <w:drawing>
              <wp:anchor distT="0" distB="0" distL="114300" distR="114300" simplePos="0" relativeHeight="251658381" behindDoc="0" locked="0" layoutInCell="1" allowOverlap="1" wp14:anchorId="48E2BEF1" wp14:editId="3A23B2B0">
                <wp:simplePos x="0" y="0"/>
                <wp:positionH relativeFrom="margin">
                  <wp:posOffset>4232365</wp:posOffset>
                </wp:positionH>
                <wp:positionV relativeFrom="paragraph">
                  <wp:posOffset>1189990</wp:posOffset>
                </wp:positionV>
                <wp:extent cx="881743" cy="266700"/>
                <wp:effectExtent l="0" t="0" r="13970" b="19050"/>
                <wp:wrapNone/>
                <wp:docPr id="1029641974" name="Rectangle 37"/>
                <wp:cNvGraphicFramePr/>
                <a:graphic xmlns:a="http://schemas.openxmlformats.org/drawingml/2006/main">
                  <a:graphicData uri="http://schemas.microsoft.com/office/word/2010/wordprocessingShape">
                    <wps:wsp>
                      <wps:cNvSpPr/>
                      <wps:spPr>
                        <a:xfrm>
                          <a:off x="0" y="0"/>
                          <a:ext cx="881743" cy="2667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33.25pt;margin-top:93.7pt;width:69.45pt;height:21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A2EC3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">
                <w10:wrap anchorx="margin"/>
              </v:rect>
            </w:pict>
          </mc:Fallback>
        </mc:AlternateContent>
      </w:r>
      <w:r w:rsidR="00B63365">
        <w:rPr>
          <w:noProof/>
        </w:rPr>
        <mc:AlternateContent>
          <mc:Choice Requires="wps">
            <w:drawing>
              <wp:anchor distT="0" distB="0" distL="114300" distR="114300" simplePos="0" relativeHeight="251658380" behindDoc="0" locked="0" layoutInCell="1" allowOverlap="1" wp14:anchorId="02284AF8" wp14:editId="5188D4E9">
                <wp:simplePos x="0" y="0"/>
                <wp:positionH relativeFrom="margin">
                  <wp:posOffset>4308565</wp:posOffset>
                </wp:positionH>
                <wp:positionV relativeFrom="paragraph">
                  <wp:posOffset>972275</wp:posOffset>
                </wp:positionV>
                <wp:extent cx="794657" cy="157843"/>
                <wp:effectExtent l="0" t="0" r="24765" b="13970"/>
                <wp:wrapNone/>
                <wp:docPr id="841561455" name="Rectangle 37"/>
                <wp:cNvGraphicFramePr/>
                <a:graphic xmlns:a="http://schemas.openxmlformats.org/drawingml/2006/main">
                  <a:graphicData uri="http://schemas.microsoft.com/office/word/2010/wordprocessingShape">
                    <wps:wsp>
                      <wps:cNvSpPr/>
                      <wps:spPr>
                        <a:xfrm>
                          <a:off x="0" y="0"/>
                          <a:ext cx="794657" cy="15784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39.25pt;margin-top:76.55pt;width:62.55pt;height:12.45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4F8BDA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">
                <w10:wrap anchorx="margin"/>
              </v:rect>
            </w:pict>
          </mc:Fallback>
        </mc:AlternateContent>
      </w:r>
      <w:r w:rsidR="00B63365">
        <w:rPr>
          <w:noProof/>
        </w:rPr>
        <mc:AlternateContent>
          <mc:Choice Requires="wps">
            <w:drawing>
              <wp:anchor distT="0" distB="0" distL="114300" distR="114300" simplePos="0" relativeHeight="251658379" behindDoc="0" locked="0" layoutInCell="1" allowOverlap="1" wp14:anchorId="1473CAFD" wp14:editId="7270261F">
                <wp:simplePos x="0" y="0"/>
                <wp:positionH relativeFrom="margin">
                  <wp:posOffset>4319451</wp:posOffset>
                </wp:positionH>
                <wp:positionV relativeFrom="paragraph">
                  <wp:posOffset>776333</wp:posOffset>
                </wp:positionV>
                <wp:extent cx="751115" cy="184241"/>
                <wp:effectExtent l="0" t="0" r="11430" b="25400"/>
                <wp:wrapNone/>
                <wp:docPr id="375614108" name="Rectangle 37"/>
                <wp:cNvGraphicFramePr/>
                <a:graphic xmlns:a="http://schemas.openxmlformats.org/drawingml/2006/main">
                  <a:graphicData uri="http://schemas.microsoft.com/office/word/2010/wordprocessingShape">
                    <wps:wsp>
                      <wps:cNvSpPr/>
                      <wps:spPr>
                        <a:xfrm>
                          <a:off x="0" y="0"/>
                          <a:ext cx="751115" cy="184241"/>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340.1pt;margin-top:61.15pt;width:59.15pt;height:14.5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6F589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">
                <w10:wrap anchorx="margin"/>
              </v:rect>
            </w:pict>
          </mc:Fallback>
        </mc:AlternateContent>
      </w:r>
      <w:r w:rsidR="00B63365">
        <w:rPr>
          <w:noProof/>
        </w:rPr>
        <mc:AlternateContent>
          <mc:Choice Requires="wps">
            <w:drawing>
              <wp:anchor distT="0" distB="0" distL="114300" distR="114300" simplePos="0" relativeHeight="251658378" behindDoc="0" locked="0" layoutInCell="1" allowOverlap="1" wp14:anchorId="5FD96EAE" wp14:editId="1BCE762B">
                <wp:simplePos x="0" y="0"/>
                <wp:positionH relativeFrom="margin">
                  <wp:posOffset>650966</wp:posOffset>
                </wp:positionH>
                <wp:positionV relativeFrom="paragraph">
                  <wp:posOffset>1249861</wp:posOffset>
                </wp:positionV>
                <wp:extent cx="402771" cy="364672"/>
                <wp:effectExtent l="0" t="0" r="16510" b="16510"/>
                <wp:wrapNone/>
                <wp:docPr id="979846181" name="Rectangle 37"/>
                <wp:cNvGraphicFramePr/>
                <a:graphic xmlns:a="http://schemas.openxmlformats.org/drawingml/2006/main">
                  <a:graphicData uri="http://schemas.microsoft.com/office/word/2010/wordprocessingShape">
                    <wps:wsp>
                      <wps:cNvSpPr/>
                      <wps:spPr>
                        <a:xfrm>
                          <a:off x="0" y="0"/>
                          <a:ext cx="402771" cy="36467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51.25pt;margin-top:98.4pt;width:31.7pt;height:28.7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B3E2B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">
                <w10:wrap anchorx="margin"/>
              </v:rect>
            </w:pict>
          </mc:Fallback>
        </mc:AlternateContent>
      </w:r>
      <w:r w:rsidR="00B63365">
        <w:rPr>
          <w:noProof/>
        </w:rPr>
        <mc:AlternateContent>
          <mc:Choice Requires="wps">
            <w:drawing>
              <wp:anchor distT="0" distB="0" distL="114300" distR="114300" simplePos="0" relativeHeight="251658375" behindDoc="0" locked="0" layoutInCell="1" allowOverlap="1" wp14:anchorId="7B5D73AC" wp14:editId="5CB88D1A">
                <wp:simplePos x="0" y="0"/>
                <wp:positionH relativeFrom="margin">
                  <wp:posOffset>1119052</wp:posOffset>
                </wp:positionH>
                <wp:positionV relativeFrom="paragraph">
                  <wp:posOffset>1500233</wp:posOffset>
                </wp:positionV>
                <wp:extent cx="190500" cy="174171"/>
                <wp:effectExtent l="0" t="0" r="19050" b="16510"/>
                <wp:wrapNone/>
                <wp:docPr id="849724801" name="Rectangle 37"/>
                <wp:cNvGraphicFramePr/>
                <a:graphic xmlns:a="http://schemas.openxmlformats.org/drawingml/2006/main">
                  <a:graphicData uri="http://schemas.microsoft.com/office/word/2010/wordprocessingShape">
                    <wps:wsp>
                      <wps:cNvSpPr/>
                      <wps:spPr>
                        <a:xfrm>
                          <a:off x="0" y="0"/>
                          <a:ext cx="190500" cy="174171"/>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88.1pt;margin-top:118.15pt;width:15pt;height:13.7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2C514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">
                <w10:wrap anchorx="margin"/>
              </v:rect>
            </w:pict>
          </mc:Fallback>
        </mc:AlternateContent>
      </w:r>
      <w:r w:rsidR="00B63365">
        <w:rPr>
          <w:noProof/>
        </w:rPr>
        <mc:AlternateContent>
          <mc:Choice Requires="wps">
            <w:drawing>
              <wp:anchor distT="0" distB="0" distL="114300" distR="114300" simplePos="0" relativeHeight="251658374" behindDoc="0" locked="0" layoutInCell="1" allowOverlap="1" wp14:anchorId="7CFCF1C7" wp14:editId="79212B9A">
                <wp:simplePos x="0" y="0"/>
                <wp:positionH relativeFrom="margin">
                  <wp:posOffset>1119051</wp:posOffset>
                </wp:positionH>
                <wp:positionV relativeFrom="paragraph">
                  <wp:posOffset>1364162</wp:posOffset>
                </wp:positionV>
                <wp:extent cx="1496786" cy="136072"/>
                <wp:effectExtent l="0" t="0" r="27305" b="16510"/>
                <wp:wrapNone/>
                <wp:docPr id="612018949" name="Rectangle 37"/>
                <wp:cNvGraphicFramePr/>
                <a:graphic xmlns:a="http://schemas.openxmlformats.org/drawingml/2006/main">
                  <a:graphicData uri="http://schemas.microsoft.com/office/word/2010/wordprocessingShape">
                    <wps:wsp>
                      <wps:cNvSpPr/>
                      <wps:spPr>
                        <a:xfrm>
                          <a:off x="0" y="0"/>
                          <a:ext cx="1496786" cy="136072"/>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88.1pt;margin-top:107.4pt;width:117.85pt;height:10.7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F967D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">
                <w10:wrap anchorx="margin"/>
              </v:rect>
            </w:pict>
          </mc:Fallback>
        </mc:AlternateContent>
      </w:r>
      <w:r w:rsidR="00B63365">
        <w:rPr>
          <w:noProof/>
        </w:rPr>
        <mc:AlternateContent>
          <mc:Choice Requires="wps">
            <w:drawing>
              <wp:anchor distT="0" distB="0" distL="114300" distR="114300" simplePos="0" relativeHeight="251658373" behindDoc="0" locked="0" layoutInCell="1" allowOverlap="1" wp14:anchorId="5F7F0374" wp14:editId="6D450113">
                <wp:simplePos x="0" y="0"/>
                <wp:positionH relativeFrom="margin">
                  <wp:posOffset>1119051</wp:posOffset>
                </wp:positionH>
                <wp:positionV relativeFrom="paragraph">
                  <wp:posOffset>1233533</wp:posOffset>
                </wp:positionV>
                <wp:extent cx="435429" cy="141514"/>
                <wp:effectExtent l="0" t="0" r="22225" b="11430"/>
                <wp:wrapNone/>
                <wp:docPr id="267183802" name="Rectangle 37"/>
                <wp:cNvGraphicFramePr/>
                <a:graphic xmlns:a="http://schemas.openxmlformats.org/drawingml/2006/main">
                  <a:graphicData uri="http://schemas.microsoft.com/office/word/2010/wordprocessingShape">
                    <wps:wsp>
                      <wps:cNvSpPr/>
                      <wps:spPr>
                        <a:xfrm>
                          <a:off x="0" y="0"/>
                          <a:ext cx="435429" cy="141514"/>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88.1pt;margin-top:97.15pt;width:34.3pt;height:11.15pt;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C8BB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">
                <w10:wrap anchorx="margin"/>
              </v:rect>
            </w:pict>
          </mc:Fallback>
        </mc:AlternateContent>
      </w:r>
      <w:r w:rsidR="00A1436D" w:rsidRPr="00A1436D">
        <w:rPr>
          <w:rFonts w:asciiTheme="majorHAnsi" w:eastAsiaTheme="majorEastAsia" w:hAnsiTheme="majorHAnsi" w:cstheme="majorBidi"/>
          <w:noProof/>
          <w:color w:val="061F57" w:themeColor="text2" w:themeShade="BF"/>
          <w:kern w:val="28"/>
          <w:sz w:val="52"/>
          <w:szCs w:val="32"/>
        </w:rPr>
        <w:drawing>
          <wp:inline distT="0" distB="0" distL="0" distR="0" wp14:anchorId="7E971BBA" wp14:editId="266F76B7">
            <wp:extent cx="6084983" cy="3466465"/>
            <wp:effectExtent l="0" t="0" r="0" b="635"/>
            <wp:docPr id="2001195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5894" name="Imag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4983" cy="3466465"/>
                    </a:xfrm>
                    <a:prstGeom prst="rect">
                      <a:avLst/>
                    </a:prstGeom>
                  </pic:spPr>
                </pic:pic>
              </a:graphicData>
            </a:graphic>
          </wp:inline>
        </w:drawing>
      </w:r>
    </w:p>
    <w:p w14:paraId="1B2B8B04" w14:textId="48D198CB" w:rsidR="004165B6" w:rsidRPr="00CA0285" w:rsidRDefault="004165B6" w:rsidP="00EB70B8">
      <w:pPr>
        <w:rPr>
          <w:color w:val="FF0000"/>
        </w:rPr>
      </w:pPr>
      <w:r>
        <w:rPr>
          <w:rFonts w:asciiTheme="majorHAnsi" w:eastAsiaTheme="majorEastAsia" w:hAnsiTheme="majorHAnsi" w:cstheme="majorBidi"/>
          <w:color w:val="061F57" w:themeColor="text2" w:themeShade="BF"/>
          <w:kern w:val="28"/>
          <w:sz w:val="52"/>
          <w:szCs w:val="32"/>
        </w:rPr>
        <w:br w:type="page"/>
      </w:r>
    </w:p>
    <w:p w14:paraId="7402A4C2" w14:textId="73B5C8DE" w:rsidR="004165B6" w:rsidRDefault="00F34621" w:rsidP="00D6724C">
      <w:pPr>
        <w:pStyle w:val="Heading1"/>
      </w:pPr>
      <w:bookmarkStart w:id="27" w:name="_Toc167227511"/>
      <w:r>
        <w:lastRenderedPageBreak/>
        <w:t xml:space="preserve">Page </w:t>
      </w:r>
      <w:r w:rsidR="00490790">
        <w:t xml:space="preserve">« </w:t>
      </w:r>
      <w:bookmarkEnd w:id="27"/>
      <w:r w:rsidR="00931D93">
        <w:t>Paiement »</w:t>
      </w:r>
    </w:p>
    <w:p w14:paraId="1F2AB889" w14:textId="37901B2A" w:rsidR="00F34621" w:rsidRPr="00AF1EB5" w:rsidRDefault="00AF1EB5" w:rsidP="00EB70B8">
      <w:pPr>
        <w:rPr>
          <w:rFonts w:eastAsiaTheme="majorEastAsia" w:cstheme="minorHAnsi"/>
          <w:color w:val="061F57" w:themeColor="text2" w:themeShade="BF"/>
          <w:kern w:val="28"/>
          <w:szCs w:val="28"/>
        </w:rPr>
      </w:pPr>
      <w:r w:rsidRPr="00AF1EB5">
        <w:rPr>
          <w:rFonts w:eastAsiaTheme="majorEastAsia" w:cstheme="minorHAnsi"/>
          <w:color w:val="061F57" w:themeColor="text2" w:themeShade="BF"/>
          <w:kern w:val="28"/>
          <w:szCs w:val="28"/>
        </w:rPr>
        <w:t xml:space="preserve">Voici la page qui permet </w:t>
      </w:r>
      <w:r w:rsidR="0087237F" w:rsidRPr="00AF1EB5">
        <w:rPr>
          <w:rFonts w:eastAsiaTheme="majorEastAsia" w:cstheme="minorHAnsi"/>
          <w:color w:val="061F57" w:themeColor="text2" w:themeShade="BF"/>
          <w:kern w:val="28"/>
          <w:szCs w:val="28"/>
        </w:rPr>
        <w:t>à l’utilisateur</w:t>
      </w:r>
      <w:r w:rsidRPr="00AF1EB5">
        <w:rPr>
          <w:rFonts w:eastAsiaTheme="majorEastAsia" w:cstheme="minorHAnsi"/>
          <w:color w:val="061F57" w:themeColor="text2" w:themeShade="BF"/>
          <w:kern w:val="28"/>
          <w:szCs w:val="28"/>
        </w:rPr>
        <w:t xml:space="preserve"> de payer les produits avec la méthode du paiement </w:t>
      </w:r>
      <w:r w:rsidR="005B209F" w:rsidRPr="00AF1EB5">
        <w:rPr>
          <w:rFonts w:eastAsiaTheme="majorEastAsia" w:cstheme="minorHAnsi"/>
          <w:color w:val="061F57" w:themeColor="text2" w:themeShade="BF"/>
          <w:kern w:val="28"/>
          <w:szCs w:val="28"/>
        </w:rPr>
        <w:t>PayPal</w:t>
      </w:r>
    </w:p>
    <w:p w14:paraId="448C9FFD" w14:textId="67C7EDF3" w:rsidR="004165B6" w:rsidRDefault="00700A7A" w:rsidP="00EB70B8">
      <w:pPr>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392" behindDoc="0" locked="0" layoutInCell="1" allowOverlap="1" wp14:anchorId="16AB7EF3" wp14:editId="6441FE23">
                <wp:simplePos x="0" y="0"/>
                <wp:positionH relativeFrom="margin">
                  <wp:posOffset>-137494</wp:posOffset>
                </wp:positionH>
                <wp:positionV relativeFrom="paragraph">
                  <wp:posOffset>4333101</wp:posOffset>
                </wp:positionV>
                <wp:extent cx="6338923" cy="3257133"/>
                <wp:effectExtent l="0" t="0" r="11430" b="6985"/>
                <wp:wrapNone/>
                <wp:docPr id="848498270" name="Zone de texte 10"/>
                <wp:cNvGraphicFramePr/>
                <a:graphic xmlns:a="http://schemas.openxmlformats.org/drawingml/2006/main">
                  <a:graphicData uri="http://schemas.microsoft.com/office/word/2010/wordprocessingShape">
                    <wps:wsp>
                      <wps:cNvSpPr txBox="1"/>
                      <wps:spPr>
                        <a:xfrm>
                          <a:off x="0" y="0"/>
                          <a:ext cx="6338923" cy="3257133"/>
                        </a:xfrm>
                        <a:prstGeom prst="rect">
                          <a:avLst/>
                        </a:prstGeom>
                        <a:solidFill>
                          <a:srgbClr val="FFFFFF"/>
                        </a:solidFill>
                        <a:ln w="6350">
                          <a:solidFill>
                            <a:prstClr val="black"/>
                          </a:solidFill>
                        </a:ln>
                      </wps:spPr>
                      <wps:txbx>
                        <w:txbxContent>
                          <w:p w14:paraId="4036ECC9" w14:textId="14435E99" w:rsidR="00A2275C" w:rsidRPr="00F05C86" w:rsidRDefault="00A2275C" w:rsidP="00673664">
                            <w:pPr>
                              <w:pStyle w:val="ListParagraph"/>
                              <w:numPr>
                                <w:ilvl w:val="0"/>
                                <w:numId w:val="16"/>
                              </w:numPr>
                              <w:rPr>
                                <w:lang w:val="fr-CA"/>
                              </w:rPr>
                            </w:pPr>
                            <w:r w:rsidRPr="00F05C86">
                              <w:rPr>
                                <w:lang w:val="fr-CA"/>
                              </w:rPr>
                              <w:t xml:space="preserve">Champ pour écrire </w:t>
                            </w:r>
                            <w:r w:rsidR="00F05C86">
                              <w:rPr>
                                <w:lang w:val="fr-CA"/>
                              </w:rPr>
                              <w:t>le p</w:t>
                            </w:r>
                            <w:r w:rsidR="009E40C6">
                              <w:rPr>
                                <w:lang w:val="fr-CA"/>
                              </w:rPr>
                              <w:t>rénom</w:t>
                            </w:r>
                          </w:p>
                          <w:p w14:paraId="6AFFDA66" w14:textId="0C5B5C94" w:rsidR="009E40C6" w:rsidRPr="00F05C86" w:rsidRDefault="009E40C6" w:rsidP="00673664">
                            <w:pPr>
                              <w:pStyle w:val="ListParagraph"/>
                              <w:numPr>
                                <w:ilvl w:val="0"/>
                                <w:numId w:val="16"/>
                              </w:numPr>
                              <w:rPr>
                                <w:lang w:val="fr-CA"/>
                              </w:rPr>
                            </w:pPr>
                            <w:r w:rsidRPr="00F05C86">
                              <w:rPr>
                                <w:lang w:val="fr-CA"/>
                              </w:rPr>
                              <w:t xml:space="preserve">Champ pour écrire </w:t>
                            </w:r>
                            <w:r>
                              <w:rPr>
                                <w:lang w:val="fr-CA"/>
                              </w:rPr>
                              <w:t>le nom</w:t>
                            </w:r>
                          </w:p>
                          <w:p w14:paraId="5CF78CC7" w14:textId="75C347CB" w:rsidR="009E40C6" w:rsidRPr="00F05C86" w:rsidRDefault="009E40C6" w:rsidP="00673664">
                            <w:pPr>
                              <w:pStyle w:val="ListParagraph"/>
                              <w:numPr>
                                <w:ilvl w:val="0"/>
                                <w:numId w:val="16"/>
                              </w:numPr>
                              <w:rPr>
                                <w:lang w:val="fr-CA"/>
                              </w:rPr>
                            </w:pPr>
                            <w:r w:rsidRPr="00F05C86">
                              <w:rPr>
                                <w:lang w:val="fr-CA"/>
                              </w:rPr>
                              <w:t xml:space="preserve">Champ pour écrire </w:t>
                            </w:r>
                            <w:r>
                              <w:rPr>
                                <w:lang w:val="fr-CA"/>
                              </w:rPr>
                              <w:t>le nom d’</w:t>
                            </w:r>
                            <w:r w:rsidR="00C64A08">
                              <w:rPr>
                                <w:lang w:val="fr-CA"/>
                              </w:rPr>
                              <w:t>utilisateur</w:t>
                            </w:r>
                          </w:p>
                          <w:p w14:paraId="6DDB69D5" w14:textId="0468B07F" w:rsidR="00C64A08" w:rsidRPr="00F05C86" w:rsidRDefault="00C64A08" w:rsidP="00673664">
                            <w:pPr>
                              <w:pStyle w:val="ListParagraph"/>
                              <w:numPr>
                                <w:ilvl w:val="0"/>
                                <w:numId w:val="16"/>
                              </w:numPr>
                              <w:rPr>
                                <w:lang w:val="fr-CA"/>
                              </w:rPr>
                            </w:pPr>
                            <w:r w:rsidRPr="00F05C86">
                              <w:rPr>
                                <w:lang w:val="fr-CA"/>
                              </w:rPr>
                              <w:t xml:space="preserve">Champ pour écrire </w:t>
                            </w:r>
                            <w:r>
                              <w:rPr>
                                <w:lang w:val="fr-CA"/>
                              </w:rPr>
                              <w:t>le courriel</w:t>
                            </w:r>
                          </w:p>
                          <w:p w14:paraId="17E3C55B" w14:textId="0F51EF73" w:rsidR="00CB723C" w:rsidRPr="00F05C86" w:rsidRDefault="00CB723C" w:rsidP="00673664">
                            <w:pPr>
                              <w:pStyle w:val="ListParagraph"/>
                              <w:numPr>
                                <w:ilvl w:val="0"/>
                                <w:numId w:val="16"/>
                              </w:numPr>
                              <w:rPr>
                                <w:lang w:val="fr-CA"/>
                              </w:rPr>
                            </w:pPr>
                            <w:r w:rsidRPr="00F05C86">
                              <w:rPr>
                                <w:lang w:val="fr-CA"/>
                              </w:rPr>
                              <w:t xml:space="preserve">Champ pour écrire </w:t>
                            </w:r>
                            <w:r>
                              <w:rPr>
                                <w:lang w:val="fr-CA"/>
                              </w:rPr>
                              <w:t>l</w:t>
                            </w:r>
                            <w:r w:rsidR="00466958">
                              <w:rPr>
                                <w:lang w:val="fr-CA"/>
                              </w:rPr>
                              <w:t>’adresse de livraison</w:t>
                            </w:r>
                          </w:p>
                          <w:p w14:paraId="7D48776F" w14:textId="76F9AB34" w:rsidR="006108D0" w:rsidRPr="00D77A4D" w:rsidRDefault="00466958" w:rsidP="00D77A4D">
                            <w:pPr>
                              <w:pStyle w:val="ListParagraph"/>
                              <w:numPr>
                                <w:ilvl w:val="0"/>
                                <w:numId w:val="16"/>
                              </w:numPr>
                              <w:rPr>
                                <w:ins w:id="28" w:author="Author"/>
                                <w:lang w:val="fr-CA"/>
                              </w:rPr>
                            </w:pPr>
                            <w:r w:rsidRPr="00F05C86">
                              <w:rPr>
                                <w:lang w:val="fr-CA"/>
                              </w:rPr>
                              <w:t xml:space="preserve">Champ pour écrire </w:t>
                            </w:r>
                            <w:r>
                              <w:rPr>
                                <w:lang w:val="fr-CA"/>
                              </w:rPr>
                              <w:t>le numéro d’appartement ou suit si applicable</w:t>
                            </w:r>
                          </w:p>
                          <w:p w14:paraId="7BE0CBB3" w14:textId="653AED0B" w:rsidR="00EE4E4D" w:rsidRPr="00C55C22" w:rsidRDefault="00D77A4D" w:rsidP="00C55C22">
                            <w:pPr>
                              <w:ind w:left="360"/>
                              <w:rPr>
                                <w:lang w:val="fr-CA"/>
                              </w:rPr>
                            </w:pPr>
                            <w:r w:rsidRPr="00C55C22">
                              <w:rPr>
                                <w:lang w:val="fr-CA"/>
                              </w:rPr>
                              <w:t xml:space="preserve">Champ pour écrire </w:t>
                            </w:r>
                            <w:r w:rsidR="00C21044" w:rsidRPr="00C55C22">
                              <w:rPr>
                                <w:lang w:val="fr-CA"/>
                              </w:rPr>
                              <w:t>l</w:t>
                            </w:r>
                            <w:r w:rsidRPr="00C55C22">
                              <w:rPr>
                                <w:lang w:val="fr-CA"/>
                              </w:rPr>
                              <w:t>e pays</w:t>
                            </w:r>
                          </w:p>
                          <w:p w14:paraId="5943A01E" w14:textId="426F6D11" w:rsidR="00D77A4D" w:rsidRPr="00F05C86" w:rsidRDefault="00D77A4D" w:rsidP="00D77A4D">
                            <w:pPr>
                              <w:pStyle w:val="ListParagraph"/>
                              <w:numPr>
                                <w:ilvl w:val="0"/>
                                <w:numId w:val="16"/>
                              </w:numPr>
                              <w:rPr>
                                <w:lang w:val="fr-CA"/>
                              </w:rPr>
                            </w:pPr>
                            <w:r w:rsidRPr="00F05C86">
                              <w:rPr>
                                <w:lang w:val="fr-CA"/>
                              </w:rPr>
                              <w:t xml:space="preserve">Champ pour écrire </w:t>
                            </w:r>
                            <w:r>
                              <w:rPr>
                                <w:lang w:val="fr-CA"/>
                              </w:rPr>
                              <w:t>la province</w:t>
                            </w:r>
                          </w:p>
                          <w:p w14:paraId="47A814A4" w14:textId="775C8439" w:rsidR="00C21044" w:rsidRDefault="00D77A4D" w:rsidP="00EE4E4D">
                            <w:pPr>
                              <w:pStyle w:val="ListParagraph"/>
                              <w:numPr>
                                <w:ilvl w:val="0"/>
                                <w:numId w:val="16"/>
                              </w:numPr>
                              <w:rPr>
                                <w:lang w:val="fr-CA"/>
                              </w:rPr>
                            </w:pPr>
                            <w:r>
                              <w:rPr>
                                <w:lang w:val="fr-CA"/>
                              </w:rPr>
                              <w:t>Champ pour écrire la ville</w:t>
                            </w:r>
                          </w:p>
                          <w:p w14:paraId="0F7A3BFA" w14:textId="24F51969" w:rsidR="00787222" w:rsidRDefault="00D77A4D" w:rsidP="00673664">
                            <w:pPr>
                              <w:pStyle w:val="ListParagraph"/>
                              <w:numPr>
                                <w:ilvl w:val="0"/>
                                <w:numId w:val="16"/>
                              </w:numPr>
                              <w:rPr>
                                <w:lang w:val="fr-CA"/>
                              </w:rPr>
                            </w:pPr>
                            <w:r>
                              <w:rPr>
                                <w:lang w:val="fr-CA"/>
                              </w:rPr>
                              <w:t xml:space="preserve"> Champ pour écrire le code postal</w:t>
                            </w:r>
                          </w:p>
                          <w:p w14:paraId="5AD22AB9" w14:textId="57EE96F0" w:rsidR="00405220" w:rsidRDefault="00985EC2" w:rsidP="00673664">
                            <w:pPr>
                              <w:pStyle w:val="ListParagraph"/>
                              <w:numPr>
                                <w:ilvl w:val="0"/>
                                <w:numId w:val="16"/>
                              </w:numPr>
                              <w:rPr>
                                <w:lang w:val="fr-CA"/>
                              </w:rPr>
                            </w:pPr>
                            <w:r>
                              <w:rPr>
                                <w:lang w:val="fr-CA"/>
                              </w:rPr>
                              <w:t xml:space="preserve"> Bouton</w:t>
                            </w:r>
                            <w:r w:rsidR="00667272">
                              <w:rPr>
                                <w:lang w:val="fr-CA"/>
                              </w:rPr>
                              <w:t xml:space="preserve"> </w:t>
                            </w:r>
                            <w:r w:rsidR="00667272" w:rsidRPr="00667272">
                              <w:rPr>
                                <w:lang w:val="fr-CA"/>
                              </w:rPr>
                              <w:t xml:space="preserve">« Continuer </w:t>
                            </w:r>
                            <w:r w:rsidR="00667272">
                              <w:rPr>
                                <w:lang w:val="fr-CA"/>
                              </w:rPr>
                              <w:t xml:space="preserve">à payer avec PayPal </w:t>
                            </w:r>
                            <w:r w:rsidR="00667272" w:rsidRPr="00667272">
                              <w:rPr>
                                <w:lang w:val="fr-CA"/>
                              </w:rPr>
                              <w:t>»</w:t>
                            </w:r>
                          </w:p>
                          <w:p w14:paraId="4DCFDB05" w14:textId="37D26179" w:rsidR="00700A7A" w:rsidRPr="00700A7A" w:rsidRDefault="00700A7A" w:rsidP="00700A7A">
                            <w:pPr>
                              <w:pStyle w:val="ListParagraph"/>
                              <w:rPr>
                                <w:b w:val="0"/>
                                <w:bCs/>
                                <w:sz w:val="24"/>
                                <w:szCs w:val="20"/>
                                <w:lang w:val="fr-CA"/>
                              </w:rPr>
                            </w:pPr>
                            <w:r w:rsidRPr="00700A7A">
                              <w:rPr>
                                <w:b w:val="0"/>
                                <w:bCs/>
                                <w:sz w:val="24"/>
                                <w:szCs w:val="20"/>
                                <w:lang w:val="fr-CA"/>
                              </w:rPr>
                              <w:t xml:space="preserve">Permet à l’utilisateur de </w:t>
                            </w:r>
                            <w:r w:rsidR="00D25AC5">
                              <w:rPr>
                                <w:b w:val="0"/>
                                <w:bCs/>
                                <w:sz w:val="24"/>
                                <w:szCs w:val="20"/>
                                <w:lang w:val="fr-CA"/>
                              </w:rPr>
                              <w:t>se diriger vers le site de PayPal pour effectuer l</w:t>
                            </w:r>
                            <w:r w:rsidR="00A36E0F">
                              <w:rPr>
                                <w:b w:val="0"/>
                                <w:bCs/>
                                <w:sz w:val="24"/>
                                <w:szCs w:val="20"/>
                                <w:lang w:val="fr-CA"/>
                              </w:rPr>
                              <w:t>’achat des produits.</w:t>
                            </w:r>
                          </w:p>
                          <w:p w14:paraId="753F0CE3" w14:textId="1B69F2FA" w:rsidR="00700A7A" w:rsidRDefault="00700A7A" w:rsidP="00700A7A">
                            <w:pPr>
                              <w:pStyle w:val="ListParagraph"/>
                              <w:rPr>
                                <w:lang w:val="fr-CA"/>
                              </w:rPr>
                            </w:pPr>
                          </w:p>
                          <w:p w14:paraId="306623C4" w14:textId="5F5BAB94" w:rsidR="00EE4E4D" w:rsidRPr="00F05C86" w:rsidRDefault="00787222" w:rsidP="00673664">
                            <w:pPr>
                              <w:pStyle w:val="ListParagraph"/>
                              <w:numPr>
                                <w:ilvl w:val="0"/>
                                <w:numId w:val="16"/>
                              </w:numPr>
                              <w:rPr>
                                <w:lang w:val="fr-CA"/>
                              </w:rPr>
                            </w:pPr>
                            <w:r>
                              <w:rPr>
                                <w:lang w:val="fr-CA"/>
                              </w:rPr>
                              <w:t>Champ pour écrire la ville</w:t>
                            </w:r>
                          </w:p>
                          <w:p w14:paraId="1775731E" w14:textId="3198566B" w:rsidR="00E07A8B" w:rsidRPr="00F05C86" w:rsidRDefault="00E07A8B" w:rsidP="00673664">
                            <w:pPr>
                              <w:pStyle w:val="ListParagraph"/>
                              <w:numPr>
                                <w:ilvl w:val="0"/>
                                <w:numId w:val="16"/>
                              </w:numPr>
                              <w:rPr>
                                <w:lang w:val="fr-CA"/>
                              </w:rPr>
                            </w:pPr>
                          </w:p>
                          <w:p w14:paraId="6A25EF27" w14:textId="12D64085" w:rsidR="001524E2" w:rsidRPr="00C21044" w:rsidRDefault="001524E2" w:rsidP="00C21044">
                            <w:pPr>
                              <w:pStyle w:val="ListParagraph"/>
                              <w:numPr>
                                <w:ilvl w:val="0"/>
                                <w:numId w:val="14"/>
                              </w:numPr>
                              <w:rPr>
                                <w:ins w:id="29" w:author="Author"/>
                                <w:lang w:val="fr-CA"/>
                              </w:rPr>
                            </w:pPr>
                            <w:ins w:id="30" w:author="Author">
                              <w:r w:rsidRPr="00C21044">
                                <w:rPr>
                                  <w:lang w:val="fr-CA"/>
                                </w:rPr>
                                <w:t xml:space="preserve">Champ pour écrire </w:t>
                              </w:r>
                              <w:r w:rsidR="00C21044" w:rsidRPr="00C21044">
                                <w:rPr>
                                  <w:lang w:val="fr-CA"/>
                                </w:rPr>
                                <w:t>le code postal</w:t>
                              </w:r>
                            </w:ins>
                          </w:p>
                          <w:p w14:paraId="0A6C7CC2" w14:textId="0DB64943" w:rsidR="00E012DC" w:rsidRPr="00C21044" w:rsidRDefault="00E012DC" w:rsidP="00C21044">
                            <w:pPr>
                              <w:pStyle w:val="ListParagraph"/>
                              <w:numPr>
                                <w:ilvl w:val="0"/>
                                <w:numId w:val="14"/>
                              </w:numPr>
                              <w:rPr>
                                <w:ins w:id="31" w:author="Author"/>
                                <w:lang w:val="fr-CA"/>
                              </w:rPr>
                            </w:pPr>
                            <w:ins w:id="32" w:author="Author">
                              <w:r>
                                <w:rPr>
                                  <w:lang w:val="fr-CA"/>
                                </w:rPr>
                                <w:t xml:space="preserve"> Bouton pour</w:t>
                              </w:r>
                              <w:r w:rsidR="00867B7C">
                                <w:rPr>
                                  <w:lang w:val="fr-CA"/>
                                </w:rPr>
                                <w:t xml:space="preserve"> accéder </w:t>
                              </w:r>
                              <w:r w:rsidR="009328C1">
                                <w:rPr>
                                  <w:lang w:val="fr-CA"/>
                                </w:rPr>
                                <w:t>à</w:t>
                              </w:r>
                              <w:r w:rsidR="00867B7C">
                                <w:rPr>
                                  <w:lang w:val="fr-CA"/>
                                </w:rPr>
                                <w:t xml:space="preserve"> la page de paiement avec </w:t>
                              </w:r>
                              <w:r w:rsidR="00ED18C1">
                                <w:rPr>
                                  <w:lang w:val="fr-CA"/>
                                </w:rPr>
                                <w:t>PayPal</w:t>
                              </w:r>
                            </w:ins>
                          </w:p>
                          <w:p w14:paraId="5A81E9E9" w14:textId="3E256C85" w:rsidR="00A2275C" w:rsidRPr="004132E6" w:rsidRDefault="00A2275C" w:rsidP="00A2275C">
                            <w:pPr>
                              <w:pStyle w:val="ListParagraph"/>
                              <w:rPr>
                                <w:b w:val="0"/>
                                <w:bCs/>
                                <w:sz w:val="24"/>
                                <w:szCs w:val="20"/>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7EF3" id="_x0000_s1100" type="#_x0000_t202" style="position:absolute;margin-left:-10.85pt;margin-top:341.2pt;width:499.15pt;height:256.45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" strokeweight=".5pt">
                <v:textbox>
                  <w:txbxContent>
                    <w:p w14:paraId="4036ECC9" w14:textId="14435E99" w:rsidR="00A2275C" w:rsidRPr="00F05C86" w:rsidRDefault="00A2275C" w:rsidP="00673664">
                      <w:pPr>
                        <w:pStyle w:val="ListParagraph"/>
                        <w:numPr>
                          <w:ilvl w:val="0"/>
                          <w:numId w:val="16"/>
                        </w:numPr>
                        <w:rPr>
                          <w:lang w:val="fr-CA"/>
                        </w:rPr>
                      </w:pPr>
                      <w:r w:rsidRPr="00F05C86">
                        <w:rPr>
                          <w:lang w:val="fr-CA"/>
                        </w:rPr>
                        <w:t xml:space="preserve">Champ pour écrire </w:t>
                      </w:r>
                      <w:r w:rsidR="00F05C86">
                        <w:rPr>
                          <w:lang w:val="fr-CA"/>
                        </w:rPr>
                        <w:t>le p</w:t>
                      </w:r>
                      <w:r w:rsidR="009E40C6">
                        <w:rPr>
                          <w:lang w:val="fr-CA"/>
                        </w:rPr>
                        <w:t>rénom</w:t>
                      </w:r>
                    </w:p>
                    <w:p w14:paraId="6AFFDA66" w14:textId="0C5B5C94" w:rsidR="009E40C6" w:rsidRPr="00F05C86" w:rsidRDefault="009E40C6" w:rsidP="00673664">
                      <w:pPr>
                        <w:pStyle w:val="ListParagraph"/>
                        <w:numPr>
                          <w:ilvl w:val="0"/>
                          <w:numId w:val="16"/>
                        </w:numPr>
                        <w:rPr>
                          <w:lang w:val="fr-CA"/>
                        </w:rPr>
                      </w:pPr>
                      <w:r w:rsidRPr="00F05C86">
                        <w:rPr>
                          <w:lang w:val="fr-CA"/>
                        </w:rPr>
                        <w:t xml:space="preserve">Champ pour écrire </w:t>
                      </w:r>
                      <w:r>
                        <w:rPr>
                          <w:lang w:val="fr-CA"/>
                        </w:rPr>
                        <w:t>le nom</w:t>
                      </w:r>
                    </w:p>
                    <w:p w14:paraId="5CF78CC7" w14:textId="75C347CB" w:rsidR="009E40C6" w:rsidRPr="00F05C86" w:rsidRDefault="009E40C6" w:rsidP="00673664">
                      <w:pPr>
                        <w:pStyle w:val="ListParagraph"/>
                        <w:numPr>
                          <w:ilvl w:val="0"/>
                          <w:numId w:val="16"/>
                        </w:numPr>
                        <w:rPr>
                          <w:lang w:val="fr-CA"/>
                        </w:rPr>
                      </w:pPr>
                      <w:r w:rsidRPr="00F05C86">
                        <w:rPr>
                          <w:lang w:val="fr-CA"/>
                        </w:rPr>
                        <w:t xml:space="preserve">Champ pour écrire </w:t>
                      </w:r>
                      <w:r>
                        <w:rPr>
                          <w:lang w:val="fr-CA"/>
                        </w:rPr>
                        <w:t>le nom d’</w:t>
                      </w:r>
                      <w:r w:rsidR="00C64A08">
                        <w:rPr>
                          <w:lang w:val="fr-CA"/>
                        </w:rPr>
                        <w:t>utilisateur</w:t>
                      </w:r>
                    </w:p>
                    <w:p w14:paraId="6DDB69D5" w14:textId="0468B07F" w:rsidR="00C64A08" w:rsidRPr="00F05C86" w:rsidRDefault="00C64A08" w:rsidP="00673664">
                      <w:pPr>
                        <w:pStyle w:val="ListParagraph"/>
                        <w:numPr>
                          <w:ilvl w:val="0"/>
                          <w:numId w:val="16"/>
                        </w:numPr>
                        <w:rPr>
                          <w:lang w:val="fr-CA"/>
                        </w:rPr>
                      </w:pPr>
                      <w:r w:rsidRPr="00F05C86">
                        <w:rPr>
                          <w:lang w:val="fr-CA"/>
                        </w:rPr>
                        <w:t xml:space="preserve">Champ pour écrire </w:t>
                      </w:r>
                      <w:r>
                        <w:rPr>
                          <w:lang w:val="fr-CA"/>
                        </w:rPr>
                        <w:t>le courriel</w:t>
                      </w:r>
                    </w:p>
                    <w:p w14:paraId="17E3C55B" w14:textId="0F51EF73" w:rsidR="00CB723C" w:rsidRPr="00F05C86" w:rsidRDefault="00CB723C" w:rsidP="00673664">
                      <w:pPr>
                        <w:pStyle w:val="ListParagraph"/>
                        <w:numPr>
                          <w:ilvl w:val="0"/>
                          <w:numId w:val="16"/>
                        </w:numPr>
                        <w:rPr>
                          <w:lang w:val="fr-CA"/>
                        </w:rPr>
                      </w:pPr>
                      <w:r w:rsidRPr="00F05C86">
                        <w:rPr>
                          <w:lang w:val="fr-CA"/>
                        </w:rPr>
                        <w:t xml:space="preserve">Champ pour écrire </w:t>
                      </w:r>
                      <w:r>
                        <w:rPr>
                          <w:lang w:val="fr-CA"/>
                        </w:rPr>
                        <w:t>l</w:t>
                      </w:r>
                      <w:r w:rsidR="00466958">
                        <w:rPr>
                          <w:lang w:val="fr-CA"/>
                        </w:rPr>
                        <w:t>’adresse de livraison</w:t>
                      </w:r>
                    </w:p>
                    <w:p w14:paraId="7D48776F" w14:textId="76F9AB34" w:rsidR="006108D0" w:rsidRPr="00D77A4D" w:rsidRDefault="00466958" w:rsidP="00D77A4D">
                      <w:pPr>
                        <w:pStyle w:val="ListParagraph"/>
                        <w:numPr>
                          <w:ilvl w:val="0"/>
                          <w:numId w:val="16"/>
                        </w:numPr>
                        <w:rPr>
                          <w:ins w:id="33" w:author="Author"/>
                          <w:lang w:val="fr-CA"/>
                        </w:rPr>
                      </w:pPr>
                      <w:r w:rsidRPr="00F05C86">
                        <w:rPr>
                          <w:lang w:val="fr-CA"/>
                        </w:rPr>
                        <w:t xml:space="preserve">Champ pour écrire </w:t>
                      </w:r>
                      <w:r>
                        <w:rPr>
                          <w:lang w:val="fr-CA"/>
                        </w:rPr>
                        <w:t>le numéro d’appartement ou suit si applicable</w:t>
                      </w:r>
                    </w:p>
                    <w:p w14:paraId="7BE0CBB3" w14:textId="653AED0B" w:rsidR="00EE4E4D" w:rsidRPr="00C55C22" w:rsidRDefault="00D77A4D" w:rsidP="00C55C22">
                      <w:pPr>
                        <w:ind w:left="360"/>
                        <w:rPr>
                          <w:lang w:val="fr-CA"/>
                        </w:rPr>
                      </w:pPr>
                      <w:r w:rsidRPr="00C55C22">
                        <w:rPr>
                          <w:lang w:val="fr-CA"/>
                        </w:rPr>
                        <w:t xml:space="preserve">Champ pour écrire </w:t>
                      </w:r>
                      <w:r w:rsidR="00C21044" w:rsidRPr="00C55C22">
                        <w:rPr>
                          <w:lang w:val="fr-CA"/>
                        </w:rPr>
                        <w:t>l</w:t>
                      </w:r>
                      <w:r w:rsidRPr="00C55C22">
                        <w:rPr>
                          <w:lang w:val="fr-CA"/>
                        </w:rPr>
                        <w:t>e pays</w:t>
                      </w:r>
                    </w:p>
                    <w:p w14:paraId="5943A01E" w14:textId="426F6D11" w:rsidR="00D77A4D" w:rsidRPr="00F05C86" w:rsidRDefault="00D77A4D" w:rsidP="00D77A4D">
                      <w:pPr>
                        <w:pStyle w:val="ListParagraph"/>
                        <w:numPr>
                          <w:ilvl w:val="0"/>
                          <w:numId w:val="16"/>
                        </w:numPr>
                        <w:rPr>
                          <w:lang w:val="fr-CA"/>
                        </w:rPr>
                      </w:pPr>
                      <w:r w:rsidRPr="00F05C86">
                        <w:rPr>
                          <w:lang w:val="fr-CA"/>
                        </w:rPr>
                        <w:t xml:space="preserve">Champ pour écrire </w:t>
                      </w:r>
                      <w:r>
                        <w:rPr>
                          <w:lang w:val="fr-CA"/>
                        </w:rPr>
                        <w:t>la province</w:t>
                      </w:r>
                    </w:p>
                    <w:p w14:paraId="47A814A4" w14:textId="775C8439" w:rsidR="00C21044" w:rsidRDefault="00D77A4D" w:rsidP="00EE4E4D">
                      <w:pPr>
                        <w:pStyle w:val="ListParagraph"/>
                        <w:numPr>
                          <w:ilvl w:val="0"/>
                          <w:numId w:val="16"/>
                        </w:numPr>
                        <w:rPr>
                          <w:lang w:val="fr-CA"/>
                        </w:rPr>
                      </w:pPr>
                      <w:r>
                        <w:rPr>
                          <w:lang w:val="fr-CA"/>
                        </w:rPr>
                        <w:t>Champ pour écrire la ville</w:t>
                      </w:r>
                    </w:p>
                    <w:p w14:paraId="0F7A3BFA" w14:textId="24F51969" w:rsidR="00787222" w:rsidRDefault="00D77A4D" w:rsidP="00673664">
                      <w:pPr>
                        <w:pStyle w:val="ListParagraph"/>
                        <w:numPr>
                          <w:ilvl w:val="0"/>
                          <w:numId w:val="16"/>
                        </w:numPr>
                        <w:rPr>
                          <w:lang w:val="fr-CA"/>
                        </w:rPr>
                      </w:pPr>
                      <w:r>
                        <w:rPr>
                          <w:lang w:val="fr-CA"/>
                        </w:rPr>
                        <w:t xml:space="preserve"> Champ pour écrire le code postal</w:t>
                      </w:r>
                    </w:p>
                    <w:p w14:paraId="5AD22AB9" w14:textId="57EE96F0" w:rsidR="00405220" w:rsidRDefault="00985EC2" w:rsidP="00673664">
                      <w:pPr>
                        <w:pStyle w:val="ListParagraph"/>
                        <w:numPr>
                          <w:ilvl w:val="0"/>
                          <w:numId w:val="16"/>
                        </w:numPr>
                        <w:rPr>
                          <w:lang w:val="fr-CA"/>
                        </w:rPr>
                      </w:pPr>
                      <w:r>
                        <w:rPr>
                          <w:lang w:val="fr-CA"/>
                        </w:rPr>
                        <w:t xml:space="preserve"> Bouton</w:t>
                      </w:r>
                      <w:r w:rsidR="00667272">
                        <w:rPr>
                          <w:lang w:val="fr-CA"/>
                        </w:rPr>
                        <w:t xml:space="preserve"> </w:t>
                      </w:r>
                      <w:r w:rsidR="00667272" w:rsidRPr="00667272">
                        <w:rPr>
                          <w:lang w:val="fr-CA"/>
                        </w:rPr>
                        <w:t xml:space="preserve">« Continuer </w:t>
                      </w:r>
                      <w:r w:rsidR="00667272">
                        <w:rPr>
                          <w:lang w:val="fr-CA"/>
                        </w:rPr>
                        <w:t xml:space="preserve">à payer avec PayPal </w:t>
                      </w:r>
                      <w:r w:rsidR="00667272" w:rsidRPr="00667272">
                        <w:rPr>
                          <w:lang w:val="fr-CA"/>
                        </w:rPr>
                        <w:t>»</w:t>
                      </w:r>
                    </w:p>
                    <w:p w14:paraId="4DCFDB05" w14:textId="37D26179" w:rsidR="00700A7A" w:rsidRPr="00700A7A" w:rsidRDefault="00700A7A" w:rsidP="00700A7A">
                      <w:pPr>
                        <w:pStyle w:val="ListParagraph"/>
                        <w:rPr>
                          <w:b w:val="0"/>
                          <w:bCs/>
                          <w:sz w:val="24"/>
                          <w:szCs w:val="20"/>
                          <w:lang w:val="fr-CA"/>
                        </w:rPr>
                      </w:pPr>
                      <w:r w:rsidRPr="00700A7A">
                        <w:rPr>
                          <w:b w:val="0"/>
                          <w:bCs/>
                          <w:sz w:val="24"/>
                          <w:szCs w:val="20"/>
                          <w:lang w:val="fr-CA"/>
                        </w:rPr>
                        <w:t xml:space="preserve">Permet à l’utilisateur de </w:t>
                      </w:r>
                      <w:r w:rsidR="00D25AC5">
                        <w:rPr>
                          <w:b w:val="0"/>
                          <w:bCs/>
                          <w:sz w:val="24"/>
                          <w:szCs w:val="20"/>
                          <w:lang w:val="fr-CA"/>
                        </w:rPr>
                        <w:t>se diriger vers le site de PayPal pour effectuer l</w:t>
                      </w:r>
                      <w:r w:rsidR="00A36E0F">
                        <w:rPr>
                          <w:b w:val="0"/>
                          <w:bCs/>
                          <w:sz w:val="24"/>
                          <w:szCs w:val="20"/>
                          <w:lang w:val="fr-CA"/>
                        </w:rPr>
                        <w:t>’achat des produits.</w:t>
                      </w:r>
                    </w:p>
                    <w:p w14:paraId="753F0CE3" w14:textId="1B69F2FA" w:rsidR="00700A7A" w:rsidRDefault="00700A7A" w:rsidP="00700A7A">
                      <w:pPr>
                        <w:pStyle w:val="ListParagraph"/>
                        <w:rPr>
                          <w:lang w:val="fr-CA"/>
                        </w:rPr>
                      </w:pPr>
                    </w:p>
                    <w:p w14:paraId="306623C4" w14:textId="5F5BAB94" w:rsidR="00EE4E4D" w:rsidRPr="00F05C86" w:rsidRDefault="00787222" w:rsidP="00673664">
                      <w:pPr>
                        <w:pStyle w:val="ListParagraph"/>
                        <w:numPr>
                          <w:ilvl w:val="0"/>
                          <w:numId w:val="16"/>
                        </w:numPr>
                        <w:rPr>
                          <w:lang w:val="fr-CA"/>
                        </w:rPr>
                      </w:pPr>
                      <w:r>
                        <w:rPr>
                          <w:lang w:val="fr-CA"/>
                        </w:rPr>
                        <w:t>Champ pour écrire la ville</w:t>
                      </w:r>
                    </w:p>
                    <w:p w14:paraId="1775731E" w14:textId="3198566B" w:rsidR="00E07A8B" w:rsidRPr="00F05C86" w:rsidRDefault="00E07A8B" w:rsidP="00673664">
                      <w:pPr>
                        <w:pStyle w:val="ListParagraph"/>
                        <w:numPr>
                          <w:ilvl w:val="0"/>
                          <w:numId w:val="16"/>
                        </w:numPr>
                        <w:rPr>
                          <w:lang w:val="fr-CA"/>
                        </w:rPr>
                      </w:pPr>
                    </w:p>
                    <w:p w14:paraId="6A25EF27" w14:textId="12D64085" w:rsidR="001524E2" w:rsidRPr="00C21044" w:rsidRDefault="001524E2" w:rsidP="00C21044">
                      <w:pPr>
                        <w:pStyle w:val="ListParagraph"/>
                        <w:numPr>
                          <w:ilvl w:val="0"/>
                          <w:numId w:val="14"/>
                        </w:numPr>
                        <w:rPr>
                          <w:ins w:id="34" w:author="Author"/>
                          <w:lang w:val="fr-CA"/>
                        </w:rPr>
                      </w:pPr>
                      <w:ins w:id="35" w:author="Author">
                        <w:r w:rsidRPr="00C21044">
                          <w:rPr>
                            <w:lang w:val="fr-CA"/>
                          </w:rPr>
                          <w:t xml:space="preserve">Champ pour écrire </w:t>
                        </w:r>
                        <w:r w:rsidR="00C21044" w:rsidRPr="00C21044">
                          <w:rPr>
                            <w:lang w:val="fr-CA"/>
                          </w:rPr>
                          <w:t>le code postal</w:t>
                        </w:r>
                      </w:ins>
                    </w:p>
                    <w:p w14:paraId="0A6C7CC2" w14:textId="0DB64943" w:rsidR="00E012DC" w:rsidRPr="00C21044" w:rsidRDefault="00E012DC" w:rsidP="00C21044">
                      <w:pPr>
                        <w:pStyle w:val="ListParagraph"/>
                        <w:numPr>
                          <w:ilvl w:val="0"/>
                          <w:numId w:val="14"/>
                        </w:numPr>
                        <w:rPr>
                          <w:ins w:id="36" w:author="Author"/>
                          <w:lang w:val="fr-CA"/>
                        </w:rPr>
                      </w:pPr>
                      <w:ins w:id="37" w:author="Author">
                        <w:r>
                          <w:rPr>
                            <w:lang w:val="fr-CA"/>
                          </w:rPr>
                          <w:t xml:space="preserve"> Bouton pour</w:t>
                        </w:r>
                        <w:r w:rsidR="00867B7C">
                          <w:rPr>
                            <w:lang w:val="fr-CA"/>
                          </w:rPr>
                          <w:t xml:space="preserve"> accéder </w:t>
                        </w:r>
                        <w:r w:rsidR="009328C1">
                          <w:rPr>
                            <w:lang w:val="fr-CA"/>
                          </w:rPr>
                          <w:t>à</w:t>
                        </w:r>
                        <w:r w:rsidR="00867B7C">
                          <w:rPr>
                            <w:lang w:val="fr-CA"/>
                          </w:rPr>
                          <w:t xml:space="preserve"> la page de paiement avec </w:t>
                        </w:r>
                        <w:r w:rsidR="00ED18C1">
                          <w:rPr>
                            <w:lang w:val="fr-CA"/>
                          </w:rPr>
                          <w:t>PayPal</w:t>
                        </w:r>
                      </w:ins>
                    </w:p>
                    <w:p w14:paraId="5A81E9E9" w14:textId="3E256C85" w:rsidR="00A2275C" w:rsidRPr="004132E6" w:rsidRDefault="00A2275C" w:rsidP="00A2275C">
                      <w:pPr>
                        <w:pStyle w:val="ListParagraph"/>
                        <w:rPr>
                          <w:b w:val="0"/>
                          <w:bCs/>
                          <w:sz w:val="24"/>
                          <w:szCs w:val="20"/>
                          <w:lang w:val="fr-CA"/>
                        </w:rPr>
                      </w:pPr>
                    </w:p>
                  </w:txbxContent>
                </v:textbox>
                <w10:wrap anchorx="margin"/>
              </v:shape>
            </w:pict>
          </mc:Fallback>
        </mc:AlternateContent>
      </w:r>
      <w:r w:rsidR="00787222">
        <w:rPr>
          <w:noProof/>
        </w:rPr>
        <mc:AlternateContent>
          <mc:Choice Requires="wps">
            <w:drawing>
              <wp:anchor distT="0" distB="0" distL="114300" distR="114300" simplePos="0" relativeHeight="251658396" behindDoc="0" locked="0" layoutInCell="1" allowOverlap="1" wp14:anchorId="48BB7FEE" wp14:editId="4D3C8A65">
                <wp:simplePos x="0" y="0"/>
                <wp:positionH relativeFrom="column">
                  <wp:posOffset>554633</wp:posOffset>
                </wp:positionH>
                <wp:positionV relativeFrom="paragraph">
                  <wp:posOffset>425140</wp:posOffset>
                </wp:positionV>
                <wp:extent cx="361950" cy="304800"/>
                <wp:effectExtent l="0" t="0" r="0" b="0"/>
                <wp:wrapNone/>
                <wp:docPr id="974315784"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3CCEAF6" w14:textId="77777777" w:rsidR="00D477E2" w:rsidRPr="00303613" w:rsidRDefault="00D477E2" w:rsidP="00D477E2">
                            <w:pPr>
                              <w:rPr>
                                <w:color w:val="FF0000"/>
                                <w:lang w:val="fr-CA"/>
                              </w:rPr>
                            </w:pPr>
                            <w:r>
                              <w:rPr>
                                <w:color w:val="FF0000"/>
                                <w:lang w:val="fr-CA"/>
                              </w:rPr>
                              <w:t>1</w:t>
                            </w:r>
                            <w:r w:rsidRPr="00303613">
                              <w:rPr>
                                <w:color w:val="FF0000"/>
                                <w:lang w:val="fr-CA"/>
                              </w:rPr>
                              <w:t>.</w:t>
                            </w:r>
                          </w:p>
                          <w:p w14:paraId="175EDE99" w14:textId="15E04A90" w:rsidR="00D477E2" w:rsidRDefault="00D477E2" w:rsidP="00D47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7FEE" id="_x0000_s1101" type="#_x0000_t202" style="position:absolute;margin-left:43.65pt;margin-top:33.5pt;width:28.5pt;height:24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" filled="f" stroked="f" strokeweight=".5pt">
                <v:textbox>
                  <w:txbxContent>
                    <w:p w14:paraId="73CCEAF6" w14:textId="77777777" w:rsidR="00D477E2" w:rsidRPr="00303613" w:rsidRDefault="00D477E2" w:rsidP="00D477E2">
                      <w:pPr>
                        <w:rPr>
                          <w:color w:val="FF0000"/>
                          <w:lang w:val="fr-CA"/>
                        </w:rPr>
                      </w:pPr>
                      <w:r>
                        <w:rPr>
                          <w:color w:val="FF0000"/>
                          <w:lang w:val="fr-CA"/>
                        </w:rPr>
                        <w:t>1</w:t>
                      </w:r>
                      <w:r w:rsidRPr="00303613">
                        <w:rPr>
                          <w:color w:val="FF0000"/>
                          <w:lang w:val="fr-CA"/>
                        </w:rPr>
                        <w:t>.</w:t>
                      </w:r>
                    </w:p>
                    <w:p w14:paraId="175EDE99" w14:textId="15E04A90" w:rsidR="00D477E2" w:rsidRDefault="00D477E2" w:rsidP="00D477E2"/>
                  </w:txbxContent>
                </v:textbox>
              </v:shape>
            </w:pict>
          </mc:Fallback>
        </mc:AlternateContent>
      </w:r>
      <w:r w:rsidR="00787222">
        <w:rPr>
          <w:noProof/>
        </w:rPr>
        <mc:AlternateContent>
          <mc:Choice Requires="wps">
            <w:drawing>
              <wp:anchor distT="0" distB="0" distL="114300" distR="114300" simplePos="0" relativeHeight="251658397" behindDoc="0" locked="0" layoutInCell="1" allowOverlap="1" wp14:anchorId="0634B2F2" wp14:editId="48A9F5F3">
                <wp:simplePos x="0" y="0"/>
                <wp:positionH relativeFrom="column">
                  <wp:posOffset>2021808</wp:posOffset>
                </wp:positionH>
                <wp:positionV relativeFrom="paragraph">
                  <wp:posOffset>420690</wp:posOffset>
                </wp:positionV>
                <wp:extent cx="361950" cy="304800"/>
                <wp:effectExtent l="0" t="0" r="0" b="0"/>
                <wp:wrapNone/>
                <wp:docPr id="1542589025"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713519C9" w14:textId="77777777" w:rsidR="00D477E2" w:rsidRPr="00303613" w:rsidRDefault="00D477E2" w:rsidP="00D477E2">
                            <w:pPr>
                              <w:rPr>
                                <w:color w:val="FF0000"/>
                                <w:lang w:val="fr-CA"/>
                              </w:rPr>
                            </w:pPr>
                            <w:r>
                              <w:rPr>
                                <w:color w:val="FF0000"/>
                                <w:lang w:val="fr-CA"/>
                              </w:rPr>
                              <w:t>2</w:t>
                            </w:r>
                            <w:r w:rsidRPr="00303613">
                              <w:rPr>
                                <w:color w:val="FF0000"/>
                                <w:lang w:val="fr-CA"/>
                              </w:rPr>
                              <w:t>.</w:t>
                            </w:r>
                          </w:p>
                          <w:p w14:paraId="1D2B35F3" w14:textId="77777777" w:rsidR="00D477E2" w:rsidRDefault="00D477E2" w:rsidP="00D47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4B2F2" id="_x0000_s1102" type="#_x0000_t202" style="position:absolute;margin-left:159.2pt;margin-top:33.15pt;width:28.5pt;height:24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" filled="f" stroked="f" strokeweight=".5pt">
                <v:textbox>
                  <w:txbxContent>
                    <w:p w14:paraId="713519C9" w14:textId="77777777" w:rsidR="00D477E2" w:rsidRPr="00303613" w:rsidRDefault="00D477E2" w:rsidP="00D477E2">
                      <w:pPr>
                        <w:rPr>
                          <w:color w:val="FF0000"/>
                          <w:lang w:val="fr-CA"/>
                        </w:rPr>
                      </w:pPr>
                      <w:r>
                        <w:rPr>
                          <w:color w:val="FF0000"/>
                          <w:lang w:val="fr-CA"/>
                        </w:rPr>
                        <w:t>2</w:t>
                      </w:r>
                      <w:r w:rsidRPr="00303613">
                        <w:rPr>
                          <w:color w:val="FF0000"/>
                          <w:lang w:val="fr-CA"/>
                        </w:rPr>
                        <w:t>.</w:t>
                      </w:r>
                    </w:p>
                    <w:p w14:paraId="1D2B35F3" w14:textId="77777777" w:rsidR="00D477E2" w:rsidRDefault="00D477E2" w:rsidP="00D477E2"/>
                  </w:txbxContent>
                </v:textbox>
              </v:shape>
            </w:pict>
          </mc:Fallback>
        </mc:AlternateContent>
      </w:r>
      <w:r w:rsidR="00787222">
        <w:rPr>
          <w:noProof/>
        </w:rPr>
        <mc:AlternateContent>
          <mc:Choice Requires="wps">
            <w:drawing>
              <wp:anchor distT="0" distB="0" distL="114300" distR="114300" simplePos="0" relativeHeight="251658405" behindDoc="0" locked="0" layoutInCell="1" allowOverlap="1" wp14:anchorId="75A48CCB" wp14:editId="4D7EED15">
                <wp:simplePos x="0" y="0"/>
                <wp:positionH relativeFrom="column">
                  <wp:posOffset>1280544</wp:posOffset>
                </wp:positionH>
                <wp:positionV relativeFrom="paragraph">
                  <wp:posOffset>1552283</wp:posOffset>
                </wp:positionV>
                <wp:extent cx="352425" cy="280987"/>
                <wp:effectExtent l="0" t="0" r="0" b="0"/>
                <wp:wrapNone/>
                <wp:docPr id="1826416350" name="Zone de texte 8"/>
                <wp:cNvGraphicFramePr/>
                <a:graphic xmlns:a="http://schemas.openxmlformats.org/drawingml/2006/main">
                  <a:graphicData uri="http://schemas.microsoft.com/office/word/2010/wordprocessingShape">
                    <wps:wsp>
                      <wps:cNvSpPr txBox="1"/>
                      <wps:spPr>
                        <a:xfrm>
                          <a:off x="0" y="0"/>
                          <a:ext cx="352425" cy="280987"/>
                        </a:xfrm>
                        <a:prstGeom prst="rect">
                          <a:avLst/>
                        </a:prstGeom>
                        <a:noFill/>
                        <a:ln w="6350">
                          <a:noFill/>
                        </a:ln>
                      </wps:spPr>
                      <wps:txbx>
                        <w:txbxContent>
                          <w:p w14:paraId="1E29261E" w14:textId="77777777" w:rsidR="00D477E2" w:rsidRDefault="00D477E2" w:rsidP="00D477E2">
                            <w:r>
                              <w:rPr>
                                <w:color w:val="FF0000"/>
                                <w:lang w:val="fr-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48CCB" id="_x0000_s1103" type="#_x0000_t202" style="position:absolute;margin-left:100.85pt;margin-top:122.25pt;width:27.75pt;height:22.1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" filled="f" stroked="f" strokeweight=".5pt">
                <v:textbox>
                  <w:txbxContent>
                    <w:p w14:paraId="1E29261E" w14:textId="77777777" w:rsidR="00D477E2" w:rsidRDefault="00D477E2" w:rsidP="00D477E2">
                      <w:r>
                        <w:rPr>
                          <w:color w:val="FF0000"/>
                          <w:lang w:val="fr-CA"/>
                        </w:rPr>
                        <w:t>6.</w:t>
                      </w:r>
                    </w:p>
                  </w:txbxContent>
                </v:textbox>
              </v:shape>
            </w:pict>
          </mc:Fallback>
        </mc:AlternateContent>
      </w:r>
      <w:r w:rsidR="00787222">
        <w:rPr>
          <w:noProof/>
        </w:rPr>
        <mc:AlternateContent>
          <mc:Choice Requires="wps">
            <w:drawing>
              <wp:anchor distT="0" distB="0" distL="114300" distR="114300" simplePos="0" relativeHeight="251658403" behindDoc="0" locked="0" layoutInCell="1" allowOverlap="1" wp14:anchorId="29B949BF" wp14:editId="1145B108">
                <wp:simplePos x="0" y="0"/>
                <wp:positionH relativeFrom="column">
                  <wp:posOffset>1310162</wp:posOffset>
                </wp:positionH>
                <wp:positionV relativeFrom="paragraph">
                  <wp:posOffset>1269708</wp:posOffset>
                </wp:positionV>
                <wp:extent cx="352425" cy="280670"/>
                <wp:effectExtent l="0" t="0" r="0" b="0"/>
                <wp:wrapNone/>
                <wp:docPr id="2051915989" name="Zone de texte 8"/>
                <wp:cNvGraphicFramePr/>
                <a:graphic xmlns:a="http://schemas.openxmlformats.org/drawingml/2006/main">
                  <a:graphicData uri="http://schemas.microsoft.com/office/word/2010/wordprocessingShape">
                    <wps:wsp>
                      <wps:cNvSpPr txBox="1"/>
                      <wps:spPr>
                        <a:xfrm>
                          <a:off x="0" y="0"/>
                          <a:ext cx="352425" cy="280670"/>
                        </a:xfrm>
                        <a:prstGeom prst="rect">
                          <a:avLst/>
                        </a:prstGeom>
                        <a:noFill/>
                        <a:ln w="6350">
                          <a:noFill/>
                        </a:ln>
                      </wps:spPr>
                      <wps:txbx>
                        <w:txbxContent>
                          <w:p w14:paraId="66B039B8" w14:textId="77777777" w:rsidR="00D477E2" w:rsidRDefault="00D477E2" w:rsidP="00D477E2">
                            <w:r>
                              <w:rPr>
                                <w:color w:val="FF0000"/>
                                <w:lang w:val="fr-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949BF" id="_x0000_s1104" type="#_x0000_t202" style="position:absolute;margin-left:103.15pt;margin-top:100pt;width:27.75pt;height:22.1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" filled="f" stroked="f" strokeweight=".5pt">
                <v:textbox>
                  <w:txbxContent>
                    <w:p w14:paraId="66B039B8" w14:textId="77777777" w:rsidR="00D477E2" w:rsidRDefault="00D477E2" w:rsidP="00D477E2">
                      <w:r>
                        <w:rPr>
                          <w:color w:val="FF0000"/>
                          <w:lang w:val="fr-CA"/>
                        </w:rPr>
                        <w:t>5.</w:t>
                      </w:r>
                    </w:p>
                  </w:txbxContent>
                </v:textbox>
              </v:shape>
            </w:pict>
          </mc:Fallback>
        </mc:AlternateContent>
      </w:r>
      <w:r w:rsidR="00787222">
        <w:rPr>
          <w:noProof/>
        </w:rPr>
        <mc:AlternateContent>
          <mc:Choice Requires="wps">
            <w:drawing>
              <wp:anchor distT="0" distB="0" distL="114300" distR="114300" simplePos="0" relativeHeight="251658401" behindDoc="0" locked="0" layoutInCell="1" allowOverlap="1" wp14:anchorId="02370315" wp14:editId="36C46C92">
                <wp:simplePos x="0" y="0"/>
                <wp:positionH relativeFrom="column">
                  <wp:posOffset>1310162</wp:posOffset>
                </wp:positionH>
                <wp:positionV relativeFrom="paragraph">
                  <wp:posOffset>988787</wp:posOffset>
                </wp:positionV>
                <wp:extent cx="352425" cy="280987"/>
                <wp:effectExtent l="0" t="0" r="0" b="0"/>
                <wp:wrapNone/>
                <wp:docPr id="1894218059" name="Zone de texte 8"/>
                <wp:cNvGraphicFramePr/>
                <a:graphic xmlns:a="http://schemas.openxmlformats.org/drawingml/2006/main">
                  <a:graphicData uri="http://schemas.microsoft.com/office/word/2010/wordprocessingShape">
                    <wps:wsp>
                      <wps:cNvSpPr txBox="1"/>
                      <wps:spPr>
                        <a:xfrm>
                          <a:off x="0" y="0"/>
                          <a:ext cx="352425" cy="280987"/>
                        </a:xfrm>
                        <a:prstGeom prst="rect">
                          <a:avLst/>
                        </a:prstGeom>
                        <a:noFill/>
                        <a:ln w="6350">
                          <a:noFill/>
                        </a:ln>
                      </wps:spPr>
                      <wps:txbx>
                        <w:txbxContent>
                          <w:p w14:paraId="3BF3B55D" w14:textId="77777777" w:rsidR="00D477E2" w:rsidRDefault="00D477E2" w:rsidP="00D477E2">
                            <w:r>
                              <w:rPr>
                                <w:color w:val="FF0000"/>
                                <w:lang w:val="fr-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0315" id="_x0000_s1105" type="#_x0000_t202" style="position:absolute;margin-left:103.15pt;margin-top:77.85pt;width:27.75pt;height:22.1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" filled="f" stroked="f" strokeweight=".5pt">
                <v:textbox>
                  <w:txbxContent>
                    <w:p w14:paraId="3BF3B55D" w14:textId="77777777" w:rsidR="00D477E2" w:rsidRDefault="00D477E2" w:rsidP="00D477E2">
                      <w:r>
                        <w:rPr>
                          <w:color w:val="FF0000"/>
                          <w:lang w:val="fr-CA"/>
                        </w:rPr>
                        <w:t>4.</w:t>
                      </w:r>
                    </w:p>
                  </w:txbxContent>
                </v:textbox>
              </v:shape>
            </w:pict>
          </mc:Fallback>
        </mc:AlternateContent>
      </w:r>
      <w:r w:rsidR="00985AFA">
        <w:rPr>
          <w:noProof/>
        </w:rPr>
        <mc:AlternateContent>
          <mc:Choice Requires="wps">
            <w:drawing>
              <wp:anchor distT="0" distB="0" distL="114300" distR="114300" simplePos="0" relativeHeight="251658415" behindDoc="0" locked="0" layoutInCell="1" allowOverlap="1" wp14:anchorId="23B7E317" wp14:editId="3E4E61C6">
                <wp:simplePos x="0" y="0"/>
                <wp:positionH relativeFrom="column">
                  <wp:posOffset>3673475</wp:posOffset>
                </wp:positionH>
                <wp:positionV relativeFrom="paragraph">
                  <wp:posOffset>1552258</wp:posOffset>
                </wp:positionV>
                <wp:extent cx="471487" cy="280987"/>
                <wp:effectExtent l="0" t="0" r="0" b="0"/>
                <wp:wrapNone/>
                <wp:docPr id="1620506926" name="Zone de texte 8"/>
                <wp:cNvGraphicFramePr/>
                <a:graphic xmlns:a="http://schemas.openxmlformats.org/drawingml/2006/main">
                  <a:graphicData uri="http://schemas.microsoft.com/office/word/2010/wordprocessingShape">
                    <wps:wsp>
                      <wps:cNvSpPr txBox="1"/>
                      <wps:spPr>
                        <a:xfrm>
                          <a:off x="0" y="0"/>
                          <a:ext cx="471487" cy="280987"/>
                        </a:xfrm>
                        <a:prstGeom prst="rect">
                          <a:avLst/>
                        </a:prstGeom>
                        <a:noFill/>
                        <a:ln w="6350">
                          <a:noFill/>
                        </a:ln>
                      </wps:spPr>
                      <wps:txbx>
                        <w:txbxContent>
                          <w:p w14:paraId="7F67D18D" w14:textId="02AE0783" w:rsidR="00985AFA" w:rsidRDefault="00985AFA" w:rsidP="00985AFA">
                            <w:r>
                              <w:rPr>
                                <w:color w:val="FF0000"/>
                                <w:lang w:val="fr-CA"/>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E317" id="_x0000_s1106" type="#_x0000_t202" style="position:absolute;margin-left:289.25pt;margin-top:122.25pt;width:37.1pt;height:22.1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" filled="f" stroked="f" strokeweight=".5pt">
                <v:textbox>
                  <w:txbxContent>
                    <w:p w14:paraId="7F67D18D" w14:textId="02AE0783" w:rsidR="00985AFA" w:rsidRDefault="00985AFA" w:rsidP="00985AFA">
                      <w:r>
                        <w:rPr>
                          <w:color w:val="FF0000"/>
                          <w:lang w:val="fr-CA"/>
                        </w:rPr>
                        <w:t>11.</w:t>
                      </w:r>
                    </w:p>
                  </w:txbxContent>
                </v:textbox>
              </v:shape>
            </w:pict>
          </mc:Fallback>
        </mc:AlternateContent>
      </w:r>
      <w:r w:rsidR="00D477E2">
        <w:rPr>
          <w:noProof/>
        </w:rPr>
        <mc:AlternateContent>
          <mc:Choice Requires="wps">
            <w:drawing>
              <wp:anchor distT="0" distB="0" distL="114300" distR="114300" simplePos="0" relativeHeight="251658414" behindDoc="0" locked="0" layoutInCell="1" allowOverlap="1" wp14:anchorId="767A7F2E" wp14:editId="74894C0A">
                <wp:simplePos x="0" y="0"/>
                <wp:positionH relativeFrom="margin">
                  <wp:posOffset>2962592</wp:posOffset>
                </wp:positionH>
                <wp:positionV relativeFrom="paragraph">
                  <wp:posOffset>1793239</wp:posOffset>
                </wp:positionV>
                <wp:extent cx="2720975" cy="187325"/>
                <wp:effectExtent l="12700" t="12700" r="9525" b="15875"/>
                <wp:wrapNone/>
                <wp:docPr id="237882748" name="Rectangle 37"/>
                <wp:cNvGraphicFramePr/>
                <a:graphic xmlns:a="http://schemas.openxmlformats.org/drawingml/2006/main">
                  <a:graphicData uri="http://schemas.microsoft.com/office/word/2010/wordprocessingShape">
                    <wps:wsp>
                      <wps:cNvSpPr/>
                      <wps:spPr>
                        <a:xfrm>
                          <a:off x="0" y="0"/>
                          <a:ext cx="2720975" cy="18732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233.25pt;margin-top:141.2pt;width:214.25pt;height:14.75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11E9A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">
                <w10:wrap anchorx="margin"/>
              </v:rect>
            </w:pict>
          </mc:Fallback>
        </mc:AlternateContent>
      </w:r>
      <w:r w:rsidR="00D477E2">
        <w:rPr>
          <w:noProof/>
        </w:rPr>
        <mc:AlternateContent>
          <mc:Choice Requires="wps">
            <w:drawing>
              <wp:anchor distT="0" distB="0" distL="114300" distR="114300" simplePos="0" relativeHeight="251658413" behindDoc="0" locked="0" layoutInCell="1" allowOverlap="1" wp14:anchorId="5BF8D7A3" wp14:editId="3301C615">
                <wp:simplePos x="0" y="0"/>
                <wp:positionH relativeFrom="column">
                  <wp:posOffset>523557</wp:posOffset>
                </wp:positionH>
                <wp:positionV relativeFrom="paragraph">
                  <wp:posOffset>2093913</wp:posOffset>
                </wp:positionV>
                <wp:extent cx="471487" cy="280987"/>
                <wp:effectExtent l="0" t="0" r="0" b="0"/>
                <wp:wrapNone/>
                <wp:docPr id="1835923063" name="Zone de texte 8"/>
                <wp:cNvGraphicFramePr/>
                <a:graphic xmlns:a="http://schemas.openxmlformats.org/drawingml/2006/main">
                  <a:graphicData uri="http://schemas.microsoft.com/office/word/2010/wordprocessingShape">
                    <wps:wsp>
                      <wps:cNvSpPr txBox="1"/>
                      <wps:spPr>
                        <a:xfrm>
                          <a:off x="0" y="0"/>
                          <a:ext cx="471487" cy="280987"/>
                        </a:xfrm>
                        <a:prstGeom prst="rect">
                          <a:avLst/>
                        </a:prstGeom>
                        <a:noFill/>
                        <a:ln w="6350">
                          <a:noFill/>
                        </a:ln>
                      </wps:spPr>
                      <wps:txbx>
                        <w:txbxContent>
                          <w:p w14:paraId="2E26B56C" w14:textId="04258BEA" w:rsidR="00D477E2" w:rsidRDefault="00D477E2" w:rsidP="00D477E2">
                            <w:r>
                              <w:rPr>
                                <w:color w:val="FF0000"/>
                                <w:lang w:val="fr-CA"/>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8D7A3" id="_x0000_s1107" type="#_x0000_t202" style="position:absolute;margin-left:41.2pt;margin-top:164.9pt;width:37.1pt;height:22.1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" filled="f" stroked="f" strokeweight=".5pt">
                <v:textbox>
                  <w:txbxContent>
                    <w:p w14:paraId="2E26B56C" w14:textId="04258BEA" w:rsidR="00D477E2" w:rsidRDefault="00D477E2" w:rsidP="00D477E2">
                      <w:r>
                        <w:rPr>
                          <w:color w:val="FF0000"/>
                          <w:lang w:val="fr-CA"/>
                        </w:rPr>
                        <w:t>10.</w:t>
                      </w:r>
                    </w:p>
                  </w:txbxContent>
                </v:textbox>
              </v:shape>
            </w:pict>
          </mc:Fallback>
        </mc:AlternateContent>
      </w:r>
      <w:r w:rsidR="00D477E2">
        <w:rPr>
          <w:noProof/>
        </w:rPr>
        <mc:AlternateContent>
          <mc:Choice Requires="wps">
            <w:drawing>
              <wp:anchor distT="0" distB="0" distL="114300" distR="114300" simplePos="0" relativeHeight="251658412" behindDoc="0" locked="0" layoutInCell="1" allowOverlap="1" wp14:anchorId="4CDAA95B" wp14:editId="06B07AF7">
                <wp:simplePos x="0" y="0"/>
                <wp:positionH relativeFrom="margin">
                  <wp:posOffset>147955</wp:posOffset>
                </wp:positionH>
                <wp:positionV relativeFrom="paragraph">
                  <wp:posOffset>2327910</wp:posOffset>
                </wp:positionV>
                <wp:extent cx="839788" cy="115888"/>
                <wp:effectExtent l="12700" t="12700" r="11430" b="11430"/>
                <wp:wrapNone/>
                <wp:docPr id="550601404" name="Rectangle 37"/>
                <wp:cNvGraphicFramePr/>
                <a:graphic xmlns:a="http://schemas.openxmlformats.org/drawingml/2006/main">
                  <a:graphicData uri="http://schemas.microsoft.com/office/word/2010/wordprocessingShape">
                    <wps:wsp>
                      <wps:cNvSpPr/>
                      <wps:spPr>
                        <a:xfrm>
                          <a:off x="0" y="0"/>
                          <a:ext cx="839788" cy="11588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65pt;margin-top:183.3pt;width:66.15pt;height:9.15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46487A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">
                <w10:wrap anchorx="margin"/>
              </v:rect>
            </w:pict>
          </mc:Fallback>
        </mc:AlternateContent>
      </w:r>
      <w:r w:rsidR="00D477E2">
        <w:rPr>
          <w:noProof/>
        </w:rPr>
        <mc:AlternateContent>
          <mc:Choice Requires="wps">
            <w:drawing>
              <wp:anchor distT="0" distB="0" distL="114300" distR="114300" simplePos="0" relativeHeight="251658411" behindDoc="0" locked="0" layoutInCell="1" allowOverlap="1" wp14:anchorId="56D09A5C" wp14:editId="6B9CFADA">
                <wp:simplePos x="0" y="0"/>
                <wp:positionH relativeFrom="column">
                  <wp:posOffset>2320925</wp:posOffset>
                </wp:positionH>
                <wp:positionV relativeFrom="paragraph">
                  <wp:posOffset>1832292</wp:posOffset>
                </wp:positionV>
                <wp:extent cx="352425" cy="280987"/>
                <wp:effectExtent l="0" t="0" r="0" b="0"/>
                <wp:wrapNone/>
                <wp:docPr id="668096838" name="Zone de texte 8"/>
                <wp:cNvGraphicFramePr/>
                <a:graphic xmlns:a="http://schemas.openxmlformats.org/drawingml/2006/main">
                  <a:graphicData uri="http://schemas.microsoft.com/office/word/2010/wordprocessingShape">
                    <wps:wsp>
                      <wps:cNvSpPr txBox="1"/>
                      <wps:spPr>
                        <a:xfrm>
                          <a:off x="0" y="0"/>
                          <a:ext cx="352425" cy="280987"/>
                        </a:xfrm>
                        <a:prstGeom prst="rect">
                          <a:avLst/>
                        </a:prstGeom>
                        <a:noFill/>
                        <a:ln w="6350">
                          <a:noFill/>
                        </a:ln>
                      </wps:spPr>
                      <wps:txbx>
                        <w:txbxContent>
                          <w:p w14:paraId="5307AD2A" w14:textId="0E160535" w:rsidR="00D477E2" w:rsidRDefault="00D477E2" w:rsidP="00D477E2">
                            <w:r>
                              <w:rPr>
                                <w:color w:val="FF0000"/>
                                <w:lang w:val="fr-CA"/>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09A5C" id="_x0000_s1108" type="#_x0000_t202" style="position:absolute;margin-left:182.75pt;margin-top:144.25pt;width:27.75pt;height:22.1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" filled="f" stroked="f" strokeweight=".5pt">
                <v:textbox>
                  <w:txbxContent>
                    <w:p w14:paraId="5307AD2A" w14:textId="0E160535" w:rsidR="00D477E2" w:rsidRDefault="00D477E2" w:rsidP="00D477E2">
                      <w:r>
                        <w:rPr>
                          <w:color w:val="FF0000"/>
                          <w:lang w:val="fr-CA"/>
                        </w:rPr>
                        <w:t>9.</w:t>
                      </w:r>
                    </w:p>
                  </w:txbxContent>
                </v:textbox>
              </v:shape>
            </w:pict>
          </mc:Fallback>
        </mc:AlternateContent>
      </w:r>
      <w:r w:rsidR="00D477E2">
        <w:rPr>
          <w:noProof/>
        </w:rPr>
        <mc:AlternateContent>
          <mc:Choice Requires="wps">
            <w:drawing>
              <wp:anchor distT="0" distB="0" distL="114300" distR="114300" simplePos="0" relativeHeight="251658410" behindDoc="0" locked="0" layoutInCell="1" allowOverlap="1" wp14:anchorId="2B0D4D63" wp14:editId="1215966A">
                <wp:simplePos x="0" y="0"/>
                <wp:positionH relativeFrom="margin">
                  <wp:posOffset>2022475</wp:posOffset>
                </wp:positionH>
                <wp:positionV relativeFrom="paragraph">
                  <wp:posOffset>2059940</wp:posOffset>
                </wp:positionV>
                <wp:extent cx="839788" cy="115888"/>
                <wp:effectExtent l="12700" t="12700" r="11430" b="11430"/>
                <wp:wrapNone/>
                <wp:docPr id="1385744756" name="Rectangle 37"/>
                <wp:cNvGraphicFramePr/>
                <a:graphic xmlns:a="http://schemas.openxmlformats.org/drawingml/2006/main">
                  <a:graphicData uri="http://schemas.microsoft.com/office/word/2010/wordprocessingShape">
                    <wps:wsp>
                      <wps:cNvSpPr/>
                      <wps:spPr>
                        <a:xfrm>
                          <a:off x="0" y="0"/>
                          <a:ext cx="839788" cy="11588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59.25pt;margin-top:162.2pt;width:66.15pt;height:9.15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EC6A5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">
                <w10:wrap anchorx="margin"/>
              </v:rect>
            </w:pict>
          </mc:Fallback>
        </mc:AlternateContent>
      </w:r>
      <w:r w:rsidR="00D477E2">
        <w:rPr>
          <w:noProof/>
        </w:rPr>
        <mc:AlternateContent>
          <mc:Choice Requires="wps">
            <w:drawing>
              <wp:anchor distT="0" distB="0" distL="114300" distR="114300" simplePos="0" relativeHeight="251658409" behindDoc="0" locked="0" layoutInCell="1" allowOverlap="1" wp14:anchorId="65033A50" wp14:editId="6D9FDC6B">
                <wp:simplePos x="0" y="0"/>
                <wp:positionH relativeFrom="column">
                  <wp:posOffset>1311275</wp:posOffset>
                </wp:positionH>
                <wp:positionV relativeFrom="paragraph">
                  <wp:posOffset>1832292</wp:posOffset>
                </wp:positionV>
                <wp:extent cx="352425" cy="280987"/>
                <wp:effectExtent l="0" t="0" r="0" b="0"/>
                <wp:wrapNone/>
                <wp:docPr id="1462551564" name="Zone de texte 8"/>
                <wp:cNvGraphicFramePr/>
                <a:graphic xmlns:a="http://schemas.openxmlformats.org/drawingml/2006/main">
                  <a:graphicData uri="http://schemas.microsoft.com/office/word/2010/wordprocessingShape">
                    <wps:wsp>
                      <wps:cNvSpPr txBox="1"/>
                      <wps:spPr>
                        <a:xfrm>
                          <a:off x="0" y="0"/>
                          <a:ext cx="352425" cy="280987"/>
                        </a:xfrm>
                        <a:prstGeom prst="rect">
                          <a:avLst/>
                        </a:prstGeom>
                        <a:noFill/>
                        <a:ln w="6350">
                          <a:noFill/>
                        </a:ln>
                      </wps:spPr>
                      <wps:txbx>
                        <w:txbxContent>
                          <w:p w14:paraId="7BF6FA55" w14:textId="2E1AD8F3" w:rsidR="00D477E2" w:rsidRDefault="00D477E2" w:rsidP="00D477E2">
                            <w:r>
                              <w:rPr>
                                <w:color w:val="FF0000"/>
                                <w:lang w:val="fr-CA"/>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33A50" id="_x0000_s1109" type="#_x0000_t202" style="position:absolute;margin-left:103.25pt;margin-top:144.25pt;width:27.75pt;height:22.1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" filled="f" stroked="f" strokeweight=".5pt">
                <v:textbox>
                  <w:txbxContent>
                    <w:p w14:paraId="7BF6FA55" w14:textId="2E1AD8F3" w:rsidR="00D477E2" w:rsidRDefault="00D477E2" w:rsidP="00D477E2">
                      <w:r>
                        <w:rPr>
                          <w:color w:val="FF0000"/>
                          <w:lang w:val="fr-CA"/>
                        </w:rPr>
                        <w:t>8.</w:t>
                      </w:r>
                    </w:p>
                  </w:txbxContent>
                </v:textbox>
              </v:shape>
            </w:pict>
          </mc:Fallback>
        </mc:AlternateContent>
      </w:r>
      <w:r w:rsidR="00D477E2">
        <w:rPr>
          <w:noProof/>
        </w:rPr>
        <mc:AlternateContent>
          <mc:Choice Requires="wps">
            <w:drawing>
              <wp:anchor distT="0" distB="0" distL="114300" distR="114300" simplePos="0" relativeHeight="251658408" behindDoc="0" locked="0" layoutInCell="1" allowOverlap="1" wp14:anchorId="2A933C03" wp14:editId="1892FF47">
                <wp:simplePos x="0" y="0"/>
                <wp:positionH relativeFrom="margin">
                  <wp:posOffset>1086168</wp:posOffset>
                </wp:positionH>
                <wp:positionV relativeFrom="paragraph">
                  <wp:posOffset>2059940</wp:posOffset>
                </wp:positionV>
                <wp:extent cx="839788" cy="115888"/>
                <wp:effectExtent l="12700" t="12700" r="11430" b="11430"/>
                <wp:wrapNone/>
                <wp:docPr id="532733438" name="Rectangle 37"/>
                <wp:cNvGraphicFramePr/>
                <a:graphic xmlns:a="http://schemas.openxmlformats.org/drawingml/2006/main">
                  <a:graphicData uri="http://schemas.microsoft.com/office/word/2010/wordprocessingShape">
                    <wps:wsp>
                      <wps:cNvSpPr/>
                      <wps:spPr>
                        <a:xfrm>
                          <a:off x="0" y="0"/>
                          <a:ext cx="839788" cy="11588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85.55pt;margin-top:162.2pt;width:66.15pt;height:9.1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50D1F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">
                <w10:wrap anchorx="margin"/>
              </v:rect>
            </w:pict>
          </mc:Fallback>
        </mc:AlternateContent>
      </w:r>
      <w:r w:rsidR="00D477E2">
        <w:rPr>
          <w:noProof/>
        </w:rPr>
        <mc:AlternateContent>
          <mc:Choice Requires="wps">
            <w:drawing>
              <wp:anchor distT="0" distB="0" distL="114300" distR="114300" simplePos="0" relativeHeight="251658407" behindDoc="0" locked="0" layoutInCell="1" allowOverlap="1" wp14:anchorId="4B8F991E" wp14:editId="3AD2CACA">
                <wp:simplePos x="0" y="0"/>
                <wp:positionH relativeFrom="column">
                  <wp:posOffset>444500</wp:posOffset>
                </wp:positionH>
                <wp:positionV relativeFrom="paragraph">
                  <wp:posOffset>1832610</wp:posOffset>
                </wp:positionV>
                <wp:extent cx="352425" cy="280987"/>
                <wp:effectExtent l="0" t="0" r="0" b="0"/>
                <wp:wrapNone/>
                <wp:docPr id="1983067623" name="Zone de texte 8"/>
                <wp:cNvGraphicFramePr/>
                <a:graphic xmlns:a="http://schemas.openxmlformats.org/drawingml/2006/main">
                  <a:graphicData uri="http://schemas.microsoft.com/office/word/2010/wordprocessingShape">
                    <wps:wsp>
                      <wps:cNvSpPr txBox="1"/>
                      <wps:spPr>
                        <a:xfrm>
                          <a:off x="0" y="0"/>
                          <a:ext cx="352425" cy="280987"/>
                        </a:xfrm>
                        <a:prstGeom prst="rect">
                          <a:avLst/>
                        </a:prstGeom>
                        <a:noFill/>
                        <a:ln w="6350">
                          <a:noFill/>
                        </a:ln>
                      </wps:spPr>
                      <wps:txbx>
                        <w:txbxContent>
                          <w:p w14:paraId="41A14B49" w14:textId="76633F8B" w:rsidR="00D477E2" w:rsidRDefault="00D477E2" w:rsidP="00D477E2">
                            <w:r>
                              <w:rPr>
                                <w:color w:val="FF0000"/>
                                <w:lang w:val="fr-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F991E" id="_x0000_s1110" type="#_x0000_t202" style="position:absolute;margin-left:35pt;margin-top:144.3pt;width:27.75pt;height:22.1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" filled="f" stroked="f" strokeweight=".5pt">
                <v:textbox>
                  <w:txbxContent>
                    <w:p w14:paraId="41A14B49" w14:textId="76633F8B" w:rsidR="00D477E2" w:rsidRDefault="00D477E2" w:rsidP="00D477E2">
                      <w:r>
                        <w:rPr>
                          <w:color w:val="FF0000"/>
                          <w:lang w:val="fr-CA"/>
                        </w:rPr>
                        <w:t>7.</w:t>
                      </w:r>
                    </w:p>
                  </w:txbxContent>
                </v:textbox>
              </v:shape>
            </w:pict>
          </mc:Fallback>
        </mc:AlternateContent>
      </w:r>
      <w:r w:rsidR="00D477E2">
        <w:rPr>
          <w:noProof/>
        </w:rPr>
        <mc:AlternateContent>
          <mc:Choice Requires="wps">
            <w:drawing>
              <wp:anchor distT="0" distB="0" distL="114300" distR="114300" simplePos="0" relativeHeight="251658406" behindDoc="0" locked="0" layoutInCell="1" allowOverlap="1" wp14:anchorId="22D2D124" wp14:editId="5EF9206B">
                <wp:simplePos x="0" y="0"/>
                <wp:positionH relativeFrom="margin">
                  <wp:posOffset>147956</wp:posOffset>
                </wp:positionH>
                <wp:positionV relativeFrom="paragraph">
                  <wp:posOffset>2059940</wp:posOffset>
                </wp:positionV>
                <wp:extent cx="839788" cy="115888"/>
                <wp:effectExtent l="12700" t="12700" r="11430" b="11430"/>
                <wp:wrapNone/>
                <wp:docPr id="1693338348" name="Rectangle 37"/>
                <wp:cNvGraphicFramePr/>
                <a:graphic xmlns:a="http://schemas.openxmlformats.org/drawingml/2006/main">
                  <a:graphicData uri="http://schemas.microsoft.com/office/word/2010/wordprocessingShape">
                    <wps:wsp>
                      <wps:cNvSpPr/>
                      <wps:spPr>
                        <a:xfrm>
                          <a:off x="0" y="0"/>
                          <a:ext cx="839788" cy="11588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65pt;margin-top:162.2pt;width:66.15pt;height:9.15pt;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49077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">
                <w10:wrap anchorx="margin"/>
              </v:rect>
            </w:pict>
          </mc:Fallback>
        </mc:AlternateContent>
      </w:r>
      <w:r w:rsidR="00D477E2">
        <w:rPr>
          <w:noProof/>
        </w:rPr>
        <mc:AlternateContent>
          <mc:Choice Requires="wps">
            <w:drawing>
              <wp:anchor distT="0" distB="0" distL="114300" distR="114300" simplePos="0" relativeHeight="251658404" behindDoc="0" locked="0" layoutInCell="1" allowOverlap="1" wp14:anchorId="78075978" wp14:editId="41A2D894">
                <wp:simplePos x="0" y="0"/>
                <wp:positionH relativeFrom="margin">
                  <wp:posOffset>147955</wp:posOffset>
                </wp:positionH>
                <wp:positionV relativeFrom="paragraph">
                  <wp:posOffset>1791970</wp:posOffset>
                </wp:positionV>
                <wp:extent cx="2747645" cy="144145"/>
                <wp:effectExtent l="12700" t="12700" r="8255" b="8255"/>
                <wp:wrapNone/>
                <wp:docPr id="1873668140" name="Rectangle 37"/>
                <wp:cNvGraphicFramePr/>
                <a:graphic xmlns:a="http://schemas.openxmlformats.org/drawingml/2006/main">
                  <a:graphicData uri="http://schemas.microsoft.com/office/word/2010/wordprocessingShape">
                    <wps:wsp>
                      <wps:cNvSpPr/>
                      <wps:spPr>
                        <a:xfrm>
                          <a:off x="0" y="0"/>
                          <a:ext cx="2747645" cy="14414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65pt;margin-top:141.1pt;width:216.35pt;height:11.35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C9CB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">
                <w10:wrap anchorx="margin"/>
              </v:rect>
            </w:pict>
          </mc:Fallback>
        </mc:AlternateContent>
      </w:r>
      <w:r w:rsidR="00D477E2">
        <w:rPr>
          <w:noProof/>
        </w:rPr>
        <mc:AlternateContent>
          <mc:Choice Requires="wps">
            <w:drawing>
              <wp:anchor distT="0" distB="0" distL="114300" distR="114300" simplePos="0" relativeHeight="251658402" behindDoc="0" locked="0" layoutInCell="1" allowOverlap="1" wp14:anchorId="6AD05EC5" wp14:editId="2DC95A61">
                <wp:simplePos x="0" y="0"/>
                <wp:positionH relativeFrom="margin">
                  <wp:posOffset>147637</wp:posOffset>
                </wp:positionH>
                <wp:positionV relativeFrom="paragraph">
                  <wp:posOffset>1513205</wp:posOffset>
                </wp:positionV>
                <wp:extent cx="2747645" cy="144463"/>
                <wp:effectExtent l="12700" t="12700" r="8255" b="8255"/>
                <wp:wrapNone/>
                <wp:docPr id="447841582" name="Rectangle 37"/>
                <wp:cNvGraphicFramePr/>
                <a:graphic xmlns:a="http://schemas.openxmlformats.org/drawingml/2006/main">
                  <a:graphicData uri="http://schemas.microsoft.com/office/word/2010/wordprocessingShape">
                    <wps:wsp>
                      <wps:cNvSpPr/>
                      <wps:spPr>
                        <a:xfrm>
                          <a:off x="0" y="0"/>
                          <a:ext cx="2747645" cy="14446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6pt;margin-top:119.15pt;width:216.35pt;height:11.4pt;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61E77F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">
                <w10:wrap anchorx="margin"/>
              </v:rect>
            </w:pict>
          </mc:Fallback>
        </mc:AlternateContent>
      </w:r>
      <w:r w:rsidR="00D477E2">
        <w:rPr>
          <w:noProof/>
        </w:rPr>
        <mc:AlternateContent>
          <mc:Choice Requires="wps">
            <w:drawing>
              <wp:anchor distT="0" distB="0" distL="114300" distR="114300" simplePos="0" relativeHeight="251658400" behindDoc="0" locked="0" layoutInCell="1" allowOverlap="1" wp14:anchorId="76730C29" wp14:editId="4CEE8D47">
                <wp:simplePos x="0" y="0"/>
                <wp:positionH relativeFrom="margin">
                  <wp:posOffset>114617</wp:posOffset>
                </wp:positionH>
                <wp:positionV relativeFrom="paragraph">
                  <wp:posOffset>1216977</wp:posOffset>
                </wp:positionV>
                <wp:extent cx="2747645" cy="144463"/>
                <wp:effectExtent l="12700" t="12700" r="8255" b="8255"/>
                <wp:wrapNone/>
                <wp:docPr id="1397286897" name="Rectangle 37"/>
                <wp:cNvGraphicFramePr/>
                <a:graphic xmlns:a="http://schemas.openxmlformats.org/drawingml/2006/main">
                  <a:graphicData uri="http://schemas.microsoft.com/office/word/2010/wordprocessingShape">
                    <wps:wsp>
                      <wps:cNvSpPr/>
                      <wps:spPr>
                        <a:xfrm>
                          <a:off x="0" y="0"/>
                          <a:ext cx="2747645" cy="14446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9pt;margin-top:95.8pt;width:216.35pt;height:11.4pt;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C2AC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">
                <w10:wrap anchorx="margin"/>
              </v:rect>
            </w:pict>
          </mc:Fallback>
        </mc:AlternateContent>
      </w:r>
      <w:r w:rsidR="00D477E2">
        <w:rPr>
          <w:noProof/>
        </w:rPr>
        <mc:AlternateContent>
          <mc:Choice Requires="wps">
            <w:drawing>
              <wp:anchor distT="0" distB="0" distL="114300" distR="114300" simplePos="0" relativeHeight="251658399" behindDoc="0" locked="0" layoutInCell="1" allowOverlap="1" wp14:anchorId="300E23CC" wp14:editId="6F0A9115">
                <wp:simplePos x="0" y="0"/>
                <wp:positionH relativeFrom="column">
                  <wp:posOffset>1311593</wp:posOffset>
                </wp:positionH>
                <wp:positionV relativeFrom="paragraph">
                  <wp:posOffset>723265</wp:posOffset>
                </wp:positionV>
                <wp:extent cx="352425" cy="280987"/>
                <wp:effectExtent l="0" t="0" r="0" b="0"/>
                <wp:wrapNone/>
                <wp:docPr id="1522309786" name="Zone de texte 8"/>
                <wp:cNvGraphicFramePr/>
                <a:graphic xmlns:a="http://schemas.openxmlformats.org/drawingml/2006/main">
                  <a:graphicData uri="http://schemas.microsoft.com/office/word/2010/wordprocessingShape">
                    <wps:wsp>
                      <wps:cNvSpPr txBox="1"/>
                      <wps:spPr>
                        <a:xfrm>
                          <a:off x="0" y="0"/>
                          <a:ext cx="352425" cy="280987"/>
                        </a:xfrm>
                        <a:prstGeom prst="rect">
                          <a:avLst/>
                        </a:prstGeom>
                        <a:noFill/>
                        <a:ln w="6350">
                          <a:noFill/>
                        </a:ln>
                      </wps:spPr>
                      <wps:txbx>
                        <w:txbxContent>
                          <w:p w14:paraId="1C77B0B7" w14:textId="6FFE86A1" w:rsidR="00D477E2" w:rsidRDefault="00D477E2" w:rsidP="00D477E2">
                            <w:r>
                              <w:rPr>
                                <w:color w:val="FF0000"/>
                                <w:lang w:val="fr-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23CC" id="_x0000_s1111" type="#_x0000_t202" style="position:absolute;margin-left:103.3pt;margin-top:56.95pt;width:27.75pt;height:22.1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" filled="f" stroked="f" strokeweight=".5pt">
                <v:textbox>
                  <w:txbxContent>
                    <w:p w14:paraId="1C77B0B7" w14:textId="6FFE86A1" w:rsidR="00D477E2" w:rsidRDefault="00D477E2" w:rsidP="00D477E2">
                      <w:r>
                        <w:rPr>
                          <w:color w:val="FF0000"/>
                          <w:lang w:val="fr-CA"/>
                        </w:rPr>
                        <w:t>3.</w:t>
                      </w:r>
                    </w:p>
                  </w:txbxContent>
                </v:textbox>
              </v:shape>
            </w:pict>
          </mc:Fallback>
        </mc:AlternateContent>
      </w:r>
      <w:r w:rsidR="00D477E2">
        <w:rPr>
          <w:noProof/>
        </w:rPr>
        <mc:AlternateContent>
          <mc:Choice Requires="wps">
            <w:drawing>
              <wp:anchor distT="0" distB="0" distL="114300" distR="114300" simplePos="0" relativeHeight="251658398" behindDoc="0" locked="0" layoutInCell="1" allowOverlap="1" wp14:anchorId="6947D6FE" wp14:editId="04DBA7C2">
                <wp:simplePos x="0" y="0"/>
                <wp:positionH relativeFrom="margin">
                  <wp:posOffset>147954</wp:posOffset>
                </wp:positionH>
                <wp:positionV relativeFrom="paragraph">
                  <wp:posOffset>945514</wp:posOffset>
                </wp:positionV>
                <wp:extent cx="2747645" cy="144463"/>
                <wp:effectExtent l="12700" t="12700" r="8255" b="8255"/>
                <wp:wrapNone/>
                <wp:docPr id="1498638280" name="Rectangle 37"/>
                <wp:cNvGraphicFramePr/>
                <a:graphic xmlns:a="http://schemas.openxmlformats.org/drawingml/2006/main">
                  <a:graphicData uri="http://schemas.microsoft.com/office/word/2010/wordprocessingShape">
                    <wps:wsp>
                      <wps:cNvSpPr/>
                      <wps:spPr>
                        <a:xfrm>
                          <a:off x="0" y="0"/>
                          <a:ext cx="2747645" cy="144463"/>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65pt;margin-top:74.45pt;width:216.35pt;height:11.4pt;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636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">
                <w10:wrap anchorx="margin"/>
              </v:rect>
            </w:pict>
          </mc:Fallback>
        </mc:AlternateContent>
      </w:r>
      <w:del w:id="38" w:author="Author">
        <w:r w:rsidR="00D477E2">
          <w:rPr>
            <w:noProof/>
          </w:rPr>
          <mc:AlternateContent>
            <mc:Choice Requires="wps">
              <w:drawing>
                <wp:anchor distT="0" distB="0" distL="114300" distR="114300" simplePos="0" relativeHeight="251658395" behindDoc="0" locked="0" layoutInCell="1" allowOverlap="1" wp14:anchorId="48BB7FEE" wp14:editId="7E31C41E">
                  <wp:simplePos x="0" y="0"/>
                  <wp:positionH relativeFrom="column">
                    <wp:posOffset>287655</wp:posOffset>
                  </wp:positionH>
                  <wp:positionV relativeFrom="paragraph">
                    <wp:posOffset>418465</wp:posOffset>
                  </wp:positionV>
                  <wp:extent cx="361950" cy="304800"/>
                  <wp:effectExtent l="0" t="0" r="0" b="0"/>
                  <wp:wrapNone/>
                  <wp:docPr id="447079450" name="Zone de texte 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31CCA71E" w14:textId="77777777" w:rsidR="00D477E2" w:rsidRPr="00303613" w:rsidRDefault="00D477E2" w:rsidP="00D477E2">
                              <w:pPr>
                                <w:rPr>
                                  <w:color w:val="FF0000"/>
                                  <w:lang w:val="fr-CA"/>
                                </w:rPr>
                              </w:pPr>
                              <w:r>
                                <w:rPr>
                                  <w:color w:val="FF0000"/>
                                  <w:lang w:val="fr-CA"/>
                                </w:rPr>
                                <w:t>1</w:t>
                              </w:r>
                              <w:r w:rsidRPr="00303613">
                                <w:rPr>
                                  <w:color w:val="FF0000"/>
                                  <w:lang w:val="fr-CA"/>
                                </w:rPr>
                                <w:t>.</w:t>
                              </w:r>
                            </w:p>
                            <w:p w14:paraId="1334034A" w14:textId="77777777" w:rsidR="00D477E2" w:rsidRDefault="00D477E2" w:rsidP="00D47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7FEE" id="_x0000_s1112" type="#_x0000_t202" style="position:absolute;margin-left:22.65pt;margin-top:32.95pt;width:28.5pt;height:24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" filled="f" stroked="f" strokeweight=".5pt">
                  <v:textbox>
                    <w:txbxContent>
                      <w:p w14:paraId="31CCA71E" w14:textId="77777777" w:rsidR="00D477E2" w:rsidRPr="00303613" w:rsidRDefault="00D477E2" w:rsidP="00D477E2">
                        <w:pPr>
                          <w:rPr>
                            <w:color w:val="FF0000"/>
                            <w:lang w:val="fr-CA"/>
                          </w:rPr>
                        </w:pPr>
                        <w:r>
                          <w:rPr>
                            <w:color w:val="FF0000"/>
                            <w:lang w:val="fr-CA"/>
                          </w:rPr>
                          <w:t>1</w:t>
                        </w:r>
                        <w:r w:rsidRPr="00303613">
                          <w:rPr>
                            <w:color w:val="FF0000"/>
                            <w:lang w:val="fr-CA"/>
                          </w:rPr>
                          <w:t>.</w:t>
                        </w:r>
                      </w:p>
                      <w:p w14:paraId="1334034A" w14:textId="77777777" w:rsidR="00D477E2" w:rsidRDefault="00D477E2" w:rsidP="00D477E2"/>
                    </w:txbxContent>
                  </v:textbox>
                </v:shape>
              </w:pict>
            </mc:Fallback>
          </mc:AlternateContent>
        </w:r>
      </w:del>
      <w:r w:rsidR="00D477E2">
        <w:rPr>
          <w:noProof/>
        </w:rPr>
        <mc:AlternateContent>
          <mc:Choice Requires="wps">
            <w:drawing>
              <wp:anchor distT="0" distB="0" distL="114300" distR="114300" simplePos="0" relativeHeight="251658394" behindDoc="0" locked="0" layoutInCell="1" allowOverlap="1" wp14:anchorId="358320FF" wp14:editId="4B6BA858">
                <wp:simplePos x="0" y="0"/>
                <wp:positionH relativeFrom="margin">
                  <wp:posOffset>1567180</wp:posOffset>
                </wp:positionH>
                <wp:positionV relativeFrom="paragraph">
                  <wp:posOffset>678815</wp:posOffset>
                </wp:positionV>
                <wp:extent cx="1328737" cy="114300"/>
                <wp:effectExtent l="12700" t="12700" r="17780" b="12700"/>
                <wp:wrapNone/>
                <wp:docPr id="1210784482" name="Rectangle 37"/>
                <wp:cNvGraphicFramePr/>
                <a:graphic xmlns:a="http://schemas.openxmlformats.org/drawingml/2006/main">
                  <a:graphicData uri="http://schemas.microsoft.com/office/word/2010/wordprocessingShape">
                    <wps:wsp>
                      <wps:cNvSpPr/>
                      <wps:spPr>
                        <a:xfrm>
                          <a:off x="0" y="0"/>
                          <a:ext cx="1328737" cy="1143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23.4pt;margin-top:53.45pt;width:104.6pt;height:9pt;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0C27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">
                <w10:wrap anchorx="margin"/>
              </v:rect>
            </w:pict>
          </mc:Fallback>
        </mc:AlternateContent>
      </w:r>
      <w:r w:rsidR="00D477E2">
        <w:rPr>
          <w:noProof/>
        </w:rPr>
        <mc:AlternateContent>
          <mc:Choice Requires="wps">
            <w:drawing>
              <wp:anchor distT="0" distB="0" distL="114300" distR="114300" simplePos="0" relativeHeight="251658393" behindDoc="0" locked="0" layoutInCell="1" allowOverlap="1" wp14:anchorId="2516D477" wp14:editId="66253B80">
                <wp:simplePos x="0" y="0"/>
                <wp:positionH relativeFrom="margin">
                  <wp:posOffset>149543</wp:posOffset>
                </wp:positionH>
                <wp:positionV relativeFrom="paragraph">
                  <wp:posOffset>680403</wp:posOffset>
                </wp:positionV>
                <wp:extent cx="1328737" cy="114300"/>
                <wp:effectExtent l="12700" t="12700" r="17780" b="12700"/>
                <wp:wrapNone/>
                <wp:docPr id="551150407" name="Rectangle 37"/>
                <wp:cNvGraphicFramePr/>
                <a:graphic xmlns:a="http://schemas.openxmlformats.org/drawingml/2006/main">
                  <a:graphicData uri="http://schemas.microsoft.com/office/word/2010/wordprocessingShape">
                    <wps:wsp>
                      <wps:cNvSpPr/>
                      <wps:spPr>
                        <a:xfrm>
                          <a:off x="0" y="0"/>
                          <a:ext cx="1328737" cy="11430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8pt;margin-top:53.6pt;width:104.6pt;height:9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F852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">
                <w10:wrap anchorx="margin"/>
              </v:rect>
            </w:pict>
          </mc:Fallback>
        </mc:AlternateContent>
      </w:r>
      <w:r w:rsidR="00D477E2" w:rsidRPr="000D150A">
        <w:rPr>
          <w:rFonts w:asciiTheme="majorHAnsi" w:eastAsiaTheme="majorEastAsia" w:hAnsiTheme="majorHAnsi" w:cstheme="majorBidi"/>
          <w:noProof/>
          <w:color w:val="061F57" w:themeColor="text2" w:themeShade="BF"/>
          <w:kern w:val="28"/>
          <w:sz w:val="52"/>
          <w:szCs w:val="32"/>
        </w:rPr>
        <w:drawing>
          <wp:inline distT="0" distB="0" distL="0" distR="0" wp14:anchorId="06705EC6" wp14:editId="564D185D">
            <wp:extent cx="6097270" cy="3232150"/>
            <wp:effectExtent l="0" t="0" r="0" b="6350"/>
            <wp:docPr id="72540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04912" name="Picture 1" descr="A screenshot of a computer&#10;&#10;Description automatically generated"/>
                    <pic:cNvPicPr/>
                  </pic:nvPicPr>
                  <pic:blipFill>
                    <a:blip r:embed="rId49"/>
                    <a:stretch>
                      <a:fillRect/>
                    </a:stretch>
                  </pic:blipFill>
                  <pic:spPr>
                    <a:xfrm>
                      <a:off x="0" y="0"/>
                      <a:ext cx="6097270" cy="3232150"/>
                    </a:xfrm>
                    <a:prstGeom prst="rect">
                      <a:avLst/>
                    </a:prstGeom>
                  </pic:spPr>
                </pic:pic>
              </a:graphicData>
            </a:graphic>
          </wp:inline>
        </w:drawing>
      </w:r>
      <w:r w:rsidR="004165B6">
        <w:rPr>
          <w:rFonts w:asciiTheme="majorHAnsi" w:eastAsiaTheme="majorEastAsia" w:hAnsiTheme="majorHAnsi" w:cstheme="majorBidi"/>
          <w:color w:val="061F57" w:themeColor="text2" w:themeShade="BF"/>
          <w:kern w:val="28"/>
          <w:sz w:val="52"/>
          <w:szCs w:val="32"/>
        </w:rPr>
        <w:br w:type="page"/>
      </w:r>
    </w:p>
    <w:p w14:paraId="6E2DF856" w14:textId="5D49B268" w:rsidR="004165B6" w:rsidRDefault="008978F7" w:rsidP="00D6724C">
      <w:pPr>
        <w:pStyle w:val="Heading1"/>
      </w:pPr>
      <w:bookmarkStart w:id="39" w:name="_Toc167227512"/>
      <w:r>
        <w:lastRenderedPageBreak/>
        <w:t xml:space="preserve">Site </w:t>
      </w:r>
      <w:r w:rsidR="005A18FA">
        <w:t>PayPal</w:t>
      </w:r>
      <w:bookmarkEnd w:id="39"/>
    </w:p>
    <w:p w14:paraId="75B30A29" w14:textId="6F4A059B" w:rsidR="005A18FA" w:rsidRPr="00AF1EB5" w:rsidRDefault="005A18FA" w:rsidP="005A18FA">
      <w:pPr>
        <w:rPr>
          <w:rFonts w:eastAsiaTheme="majorEastAsia" w:cstheme="minorHAnsi"/>
          <w:color w:val="061F57" w:themeColor="text2" w:themeShade="BF"/>
          <w:kern w:val="28"/>
          <w:szCs w:val="28"/>
        </w:rPr>
      </w:pPr>
      <w:r w:rsidRPr="00AF1EB5">
        <w:rPr>
          <w:rFonts w:eastAsiaTheme="majorEastAsia" w:cstheme="minorHAnsi"/>
          <w:color w:val="061F57" w:themeColor="text2" w:themeShade="BF"/>
          <w:kern w:val="28"/>
          <w:szCs w:val="28"/>
        </w:rPr>
        <w:t>Voici l</w:t>
      </w:r>
      <w:r>
        <w:rPr>
          <w:rFonts w:eastAsiaTheme="majorEastAsia" w:cstheme="minorHAnsi"/>
          <w:color w:val="061F57" w:themeColor="text2" w:themeShade="BF"/>
          <w:kern w:val="28"/>
          <w:szCs w:val="28"/>
        </w:rPr>
        <w:t>e site PayPal</w:t>
      </w:r>
      <w:r w:rsidR="00F47F88">
        <w:rPr>
          <w:rFonts w:eastAsiaTheme="majorEastAsia" w:cstheme="minorHAnsi"/>
          <w:color w:val="061F57" w:themeColor="text2" w:themeShade="BF"/>
          <w:kern w:val="28"/>
          <w:szCs w:val="28"/>
        </w:rPr>
        <w:t xml:space="preserve"> pour le mode de paiement </w:t>
      </w:r>
      <w:r w:rsidR="006F6F16">
        <w:rPr>
          <w:rFonts w:eastAsiaTheme="majorEastAsia" w:cstheme="minorHAnsi"/>
          <w:color w:val="061F57" w:themeColor="text2" w:themeShade="BF"/>
          <w:kern w:val="28"/>
          <w:szCs w:val="28"/>
        </w:rPr>
        <w:t>dans le site TECH2BUY</w:t>
      </w:r>
      <w:r w:rsidR="0033374D">
        <w:rPr>
          <w:rFonts w:eastAsiaTheme="majorEastAsia" w:cstheme="minorHAnsi"/>
          <w:color w:val="061F57" w:themeColor="text2" w:themeShade="BF"/>
          <w:kern w:val="28"/>
          <w:szCs w:val="28"/>
        </w:rPr>
        <w:t xml:space="preserve">. </w:t>
      </w:r>
    </w:p>
    <w:p w14:paraId="164A99A8" w14:textId="18237E41" w:rsidR="0033374D" w:rsidRPr="00AF1EB5" w:rsidRDefault="00976A57" w:rsidP="00F72A4A">
      <w:pPr>
        <w:jc w:val="center"/>
        <w:rPr>
          <w:rFonts w:eastAsiaTheme="majorEastAsia" w:cstheme="minorHAnsi"/>
          <w:color w:val="061F57" w:themeColor="text2" w:themeShade="BF"/>
          <w:kern w:val="28"/>
          <w:szCs w:val="28"/>
        </w:rPr>
      </w:pPr>
      <w:r>
        <w:rPr>
          <w:noProof/>
        </w:rPr>
        <mc:AlternateContent>
          <mc:Choice Requires="wps">
            <w:drawing>
              <wp:anchor distT="0" distB="0" distL="114300" distR="114300" simplePos="0" relativeHeight="251658426" behindDoc="0" locked="0" layoutInCell="1" allowOverlap="1" wp14:anchorId="6FF790DC" wp14:editId="6B2C19F9">
                <wp:simplePos x="0" y="0"/>
                <wp:positionH relativeFrom="column">
                  <wp:posOffset>1886941</wp:posOffset>
                </wp:positionH>
                <wp:positionV relativeFrom="paragraph">
                  <wp:posOffset>2653513</wp:posOffset>
                </wp:positionV>
                <wp:extent cx="467556" cy="955293"/>
                <wp:effectExtent l="0" t="0" r="0" b="0"/>
                <wp:wrapNone/>
                <wp:docPr id="1744761666" name="Zone de texte 8"/>
                <wp:cNvGraphicFramePr/>
                <a:graphic xmlns:a="http://schemas.openxmlformats.org/drawingml/2006/main">
                  <a:graphicData uri="http://schemas.microsoft.com/office/word/2010/wordprocessingShape">
                    <wps:wsp>
                      <wps:cNvSpPr txBox="1"/>
                      <wps:spPr>
                        <a:xfrm>
                          <a:off x="0" y="0"/>
                          <a:ext cx="467556" cy="955293"/>
                        </a:xfrm>
                        <a:prstGeom prst="rect">
                          <a:avLst/>
                        </a:prstGeom>
                        <a:noFill/>
                        <a:ln w="6350">
                          <a:noFill/>
                        </a:ln>
                      </wps:spPr>
                      <wps:txbx>
                        <w:txbxContent>
                          <w:p w14:paraId="18E5A384" w14:textId="747BF583" w:rsidR="00976A57" w:rsidRPr="00303613" w:rsidRDefault="00976A57" w:rsidP="00976A57">
                            <w:pPr>
                              <w:rPr>
                                <w:color w:val="FF0000"/>
                                <w:lang w:val="fr-CA"/>
                              </w:rPr>
                            </w:pPr>
                            <w:r>
                              <w:rPr>
                                <w:color w:val="FF0000"/>
                                <w:lang w:val="fr-CA"/>
                              </w:rPr>
                              <w:t>4</w:t>
                            </w:r>
                            <w:r w:rsidRPr="00303613">
                              <w:rPr>
                                <w:color w:val="FF0000"/>
                                <w:lang w:val="fr-CA"/>
                              </w:rPr>
                              <w:t>.</w:t>
                            </w:r>
                          </w:p>
                          <w:p w14:paraId="3CBEB3EE" w14:textId="77777777" w:rsidR="00976A57" w:rsidRDefault="00976A57" w:rsidP="00976A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790DC" id="_x0000_s1113" type="#_x0000_t202" style="position:absolute;left:0;text-align:left;margin-left:148.6pt;margin-top:208.95pt;width:36.8pt;height:75.2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" filled="f" stroked="f" strokeweight=".5pt">
                <v:textbox>
                  <w:txbxContent>
                    <w:p w14:paraId="18E5A384" w14:textId="747BF583" w:rsidR="00976A57" w:rsidRPr="00303613" w:rsidRDefault="00976A57" w:rsidP="00976A57">
                      <w:pPr>
                        <w:rPr>
                          <w:color w:val="FF0000"/>
                          <w:lang w:val="fr-CA"/>
                        </w:rPr>
                      </w:pPr>
                      <w:r>
                        <w:rPr>
                          <w:color w:val="FF0000"/>
                          <w:lang w:val="fr-CA"/>
                        </w:rPr>
                        <w:t>4</w:t>
                      </w:r>
                      <w:r w:rsidRPr="00303613">
                        <w:rPr>
                          <w:color w:val="FF0000"/>
                          <w:lang w:val="fr-CA"/>
                        </w:rPr>
                        <w:t>.</w:t>
                      </w:r>
                    </w:p>
                    <w:p w14:paraId="3CBEB3EE" w14:textId="77777777" w:rsidR="00976A57" w:rsidRDefault="00976A57" w:rsidP="00976A57"/>
                  </w:txbxContent>
                </v:textbox>
              </v:shape>
            </w:pict>
          </mc:Fallback>
        </mc:AlternateContent>
      </w:r>
      <w:r>
        <w:rPr>
          <w:noProof/>
        </w:rPr>
        <mc:AlternateContent>
          <mc:Choice Requires="wps">
            <w:drawing>
              <wp:anchor distT="0" distB="0" distL="114300" distR="114300" simplePos="0" relativeHeight="251658425" behindDoc="0" locked="0" layoutInCell="1" allowOverlap="1" wp14:anchorId="7BECEBE0" wp14:editId="640AB8C4">
                <wp:simplePos x="0" y="0"/>
                <wp:positionH relativeFrom="margin">
                  <wp:posOffset>2154555</wp:posOffset>
                </wp:positionH>
                <wp:positionV relativeFrom="paragraph">
                  <wp:posOffset>2647950</wp:posOffset>
                </wp:positionV>
                <wp:extent cx="1716405" cy="358140"/>
                <wp:effectExtent l="0" t="0" r="17145" b="22860"/>
                <wp:wrapNone/>
                <wp:docPr id="2128509175" name="Rectangle 37"/>
                <wp:cNvGraphicFramePr/>
                <a:graphic xmlns:a="http://schemas.openxmlformats.org/drawingml/2006/main">
                  <a:graphicData uri="http://schemas.microsoft.com/office/word/2010/wordprocessingShape">
                    <wps:wsp>
                      <wps:cNvSpPr/>
                      <wps:spPr>
                        <a:xfrm>
                          <a:off x="0" y="0"/>
                          <a:ext cx="1716405" cy="3581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69.65pt;margin-top:208.5pt;width:135.15pt;height:28.2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ECCE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">
                <w10:wrap anchorx="margin"/>
              </v:rect>
            </w:pict>
          </mc:Fallback>
        </mc:AlternateContent>
      </w:r>
      <w:r w:rsidR="00BB7064">
        <w:rPr>
          <w:noProof/>
        </w:rPr>
        <mc:AlternateContent>
          <mc:Choice Requires="wps">
            <w:drawing>
              <wp:anchor distT="0" distB="0" distL="114300" distR="114300" simplePos="0" relativeHeight="251658424" behindDoc="0" locked="0" layoutInCell="1" allowOverlap="1" wp14:anchorId="57584E44" wp14:editId="60616FA2">
                <wp:simplePos x="0" y="0"/>
                <wp:positionH relativeFrom="column">
                  <wp:posOffset>1930781</wp:posOffset>
                </wp:positionH>
                <wp:positionV relativeFrom="paragraph">
                  <wp:posOffset>2141678</wp:posOffset>
                </wp:positionV>
                <wp:extent cx="467556" cy="955293"/>
                <wp:effectExtent l="0" t="0" r="0" b="0"/>
                <wp:wrapNone/>
                <wp:docPr id="298197454" name="Zone de texte 8"/>
                <wp:cNvGraphicFramePr/>
                <a:graphic xmlns:a="http://schemas.openxmlformats.org/drawingml/2006/main">
                  <a:graphicData uri="http://schemas.microsoft.com/office/word/2010/wordprocessingShape">
                    <wps:wsp>
                      <wps:cNvSpPr txBox="1"/>
                      <wps:spPr>
                        <a:xfrm>
                          <a:off x="0" y="0"/>
                          <a:ext cx="467556" cy="955293"/>
                        </a:xfrm>
                        <a:prstGeom prst="rect">
                          <a:avLst/>
                        </a:prstGeom>
                        <a:noFill/>
                        <a:ln w="6350">
                          <a:noFill/>
                        </a:ln>
                      </wps:spPr>
                      <wps:txbx>
                        <w:txbxContent>
                          <w:p w14:paraId="5367722A" w14:textId="40D09728" w:rsidR="0011655E" w:rsidRPr="00303613" w:rsidRDefault="00BB7064" w:rsidP="0011655E">
                            <w:pPr>
                              <w:rPr>
                                <w:color w:val="FF0000"/>
                                <w:lang w:val="fr-CA"/>
                              </w:rPr>
                            </w:pPr>
                            <w:r>
                              <w:rPr>
                                <w:color w:val="FF0000"/>
                                <w:lang w:val="fr-CA"/>
                              </w:rPr>
                              <w:t>3</w:t>
                            </w:r>
                            <w:r w:rsidR="0011655E" w:rsidRPr="00303613">
                              <w:rPr>
                                <w:color w:val="FF0000"/>
                                <w:lang w:val="fr-CA"/>
                              </w:rPr>
                              <w:t>.</w:t>
                            </w:r>
                          </w:p>
                          <w:p w14:paraId="42939CBC" w14:textId="77777777" w:rsidR="0011655E" w:rsidRDefault="0011655E" w:rsidP="001165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4E44" id="_x0000_s1114" type="#_x0000_t202" style="position:absolute;left:0;text-align:left;margin-left:152.05pt;margin-top:168.65pt;width:36.8pt;height:75.2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" filled="f" stroked="f" strokeweight=".5pt">
                <v:textbox>
                  <w:txbxContent>
                    <w:p w14:paraId="5367722A" w14:textId="40D09728" w:rsidR="0011655E" w:rsidRPr="00303613" w:rsidRDefault="00BB7064" w:rsidP="0011655E">
                      <w:pPr>
                        <w:rPr>
                          <w:color w:val="FF0000"/>
                          <w:lang w:val="fr-CA"/>
                        </w:rPr>
                      </w:pPr>
                      <w:r>
                        <w:rPr>
                          <w:color w:val="FF0000"/>
                          <w:lang w:val="fr-CA"/>
                        </w:rPr>
                        <w:t>3</w:t>
                      </w:r>
                      <w:r w:rsidR="0011655E" w:rsidRPr="00303613">
                        <w:rPr>
                          <w:color w:val="FF0000"/>
                          <w:lang w:val="fr-CA"/>
                        </w:rPr>
                        <w:t>.</w:t>
                      </w:r>
                    </w:p>
                    <w:p w14:paraId="42939CBC" w14:textId="77777777" w:rsidR="0011655E" w:rsidRDefault="0011655E" w:rsidP="0011655E"/>
                  </w:txbxContent>
                </v:textbox>
              </v:shape>
            </w:pict>
          </mc:Fallback>
        </mc:AlternateContent>
      </w:r>
      <w:r w:rsidR="00BB7064">
        <w:rPr>
          <w:noProof/>
        </w:rPr>
        <mc:AlternateContent>
          <mc:Choice Requires="wps">
            <w:drawing>
              <wp:anchor distT="0" distB="0" distL="114300" distR="114300" simplePos="0" relativeHeight="251658423" behindDoc="0" locked="0" layoutInCell="1" allowOverlap="1" wp14:anchorId="330BA49B" wp14:editId="0821A005">
                <wp:simplePos x="0" y="0"/>
                <wp:positionH relativeFrom="margin">
                  <wp:posOffset>2183765</wp:posOffset>
                </wp:positionH>
                <wp:positionV relativeFrom="paragraph">
                  <wp:posOffset>2151380</wp:posOffset>
                </wp:positionV>
                <wp:extent cx="1716405" cy="358140"/>
                <wp:effectExtent l="0" t="0" r="17145" b="22860"/>
                <wp:wrapNone/>
                <wp:docPr id="1369563070" name="Rectangle 37"/>
                <wp:cNvGraphicFramePr/>
                <a:graphic xmlns:a="http://schemas.openxmlformats.org/drawingml/2006/main">
                  <a:graphicData uri="http://schemas.microsoft.com/office/word/2010/wordprocessingShape">
                    <wps:wsp>
                      <wps:cNvSpPr/>
                      <wps:spPr>
                        <a:xfrm>
                          <a:off x="0" y="0"/>
                          <a:ext cx="1716405" cy="3581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71.95pt;margin-top:169.4pt;width:135.15pt;height:28.2pt;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B37A0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">
                <w10:wrap anchorx="margin"/>
              </v:rect>
            </w:pict>
          </mc:Fallback>
        </mc:AlternateContent>
      </w:r>
      <w:r w:rsidR="0011655E">
        <w:rPr>
          <w:noProof/>
        </w:rPr>
        <mc:AlternateContent>
          <mc:Choice Requires="wps">
            <w:drawing>
              <wp:anchor distT="0" distB="0" distL="114300" distR="114300" simplePos="0" relativeHeight="251658421" behindDoc="0" locked="0" layoutInCell="1" allowOverlap="1" wp14:anchorId="108CEE79" wp14:editId="4DA2D5CE">
                <wp:simplePos x="0" y="0"/>
                <wp:positionH relativeFrom="margin">
                  <wp:posOffset>2169160</wp:posOffset>
                </wp:positionH>
                <wp:positionV relativeFrom="paragraph">
                  <wp:posOffset>1631950</wp:posOffset>
                </wp:positionV>
                <wp:extent cx="1716405" cy="358140"/>
                <wp:effectExtent l="0" t="0" r="17145" b="22860"/>
                <wp:wrapNone/>
                <wp:docPr id="348349520" name="Rectangle 37"/>
                <wp:cNvGraphicFramePr/>
                <a:graphic xmlns:a="http://schemas.openxmlformats.org/drawingml/2006/main">
                  <a:graphicData uri="http://schemas.microsoft.com/office/word/2010/wordprocessingShape">
                    <wps:wsp>
                      <wps:cNvSpPr/>
                      <wps:spPr>
                        <a:xfrm>
                          <a:off x="0" y="0"/>
                          <a:ext cx="1716405" cy="3581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70.8pt;margin-top:128.5pt;width:135.15pt;height:28.2pt;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8E0B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">
                <w10:wrap anchorx="margin"/>
              </v:rect>
            </w:pict>
          </mc:Fallback>
        </mc:AlternateContent>
      </w:r>
      <w:r w:rsidR="0011655E">
        <w:rPr>
          <w:noProof/>
        </w:rPr>
        <mc:AlternateContent>
          <mc:Choice Requires="wps">
            <w:drawing>
              <wp:anchor distT="0" distB="0" distL="114300" distR="114300" simplePos="0" relativeHeight="251658420" behindDoc="0" locked="0" layoutInCell="1" allowOverlap="1" wp14:anchorId="29E87A26" wp14:editId="00FEADA1">
                <wp:simplePos x="0" y="0"/>
                <wp:positionH relativeFrom="column">
                  <wp:posOffset>1888821</wp:posOffset>
                </wp:positionH>
                <wp:positionV relativeFrom="paragraph">
                  <wp:posOffset>1284148</wp:posOffset>
                </wp:positionV>
                <wp:extent cx="467556" cy="955293"/>
                <wp:effectExtent l="0" t="0" r="0" b="0"/>
                <wp:wrapNone/>
                <wp:docPr id="1173167050" name="Zone de texte 8"/>
                <wp:cNvGraphicFramePr/>
                <a:graphic xmlns:a="http://schemas.openxmlformats.org/drawingml/2006/main">
                  <a:graphicData uri="http://schemas.microsoft.com/office/word/2010/wordprocessingShape">
                    <wps:wsp>
                      <wps:cNvSpPr txBox="1"/>
                      <wps:spPr>
                        <a:xfrm>
                          <a:off x="0" y="0"/>
                          <a:ext cx="467556" cy="955293"/>
                        </a:xfrm>
                        <a:prstGeom prst="rect">
                          <a:avLst/>
                        </a:prstGeom>
                        <a:noFill/>
                        <a:ln w="6350">
                          <a:noFill/>
                        </a:ln>
                      </wps:spPr>
                      <wps:txbx>
                        <w:txbxContent>
                          <w:p w14:paraId="7E5DDFB4" w14:textId="77777777" w:rsidR="0011655E" w:rsidRPr="00303613" w:rsidRDefault="0011655E" w:rsidP="0011655E">
                            <w:pPr>
                              <w:rPr>
                                <w:color w:val="FF0000"/>
                                <w:lang w:val="fr-CA"/>
                              </w:rPr>
                            </w:pPr>
                            <w:r>
                              <w:rPr>
                                <w:color w:val="FF0000"/>
                                <w:lang w:val="fr-CA"/>
                              </w:rPr>
                              <w:t>1</w:t>
                            </w:r>
                            <w:r w:rsidRPr="00303613">
                              <w:rPr>
                                <w:color w:val="FF0000"/>
                                <w:lang w:val="fr-CA"/>
                              </w:rPr>
                              <w:t>.</w:t>
                            </w:r>
                          </w:p>
                          <w:p w14:paraId="725BFB77" w14:textId="77777777" w:rsidR="0011655E" w:rsidRDefault="0011655E" w:rsidP="001165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7A26" id="_x0000_s1115" type="#_x0000_t202" style="position:absolute;left:0;text-align:left;margin-left:148.75pt;margin-top:101.1pt;width:36.8pt;height:75.2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" filled="f" stroked="f" strokeweight=".5pt">
                <v:textbox>
                  <w:txbxContent>
                    <w:p w14:paraId="7E5DDFB4" w14:textId="77777777" w:rsidR="0011655E" w:rsidRPr="00303613" w:rsidRDefault="0011655E" w:rsidP="0011655E">
                      <w:pPr>
                        <w:rPr>
                          <w:color w:val="FF0000"/>
                          <w:lang w:val="fr-CA"/>
                        </w:rPr>
                      </w:pPr>
                      <w:r>
                        <w:rPr>
                          <w:color w:val="FF0000"/>
                          <w:lang w:val="fr-CA"/>
                        </w:rPr>
                        <w:t>1</w:t>
                      </w:r>
                      <w:r w:rsidRPr="00303613">
                        <w:rPr>
                          <w:color w:val="FF0000"/>
                          <w:lang w:val="fr-CA"/>
                        </w:rPr>
                        <w:t>.</w:t>
                      </w:r>
                    </w:p>
                    <w:p w14:paraId="725BFB77" w14:textId="77777777" w:rsidR="0011655E" w:rsidRDefault="0011655E" w:rsidP="0011655E"/>
                  </w:txbxContent>
                </v:textbox>
              </v:shape>
            </w:pict>
          </mc:Fallback>
        </mc:AlternateContent>
      </w:r>
      <w:r w:rsidR="0011655E">
        <w:rPr>
          <w:noProof/>
        </w:rPr>
        <mc:AlternateContent>
          <mc:Choice Requires="wps">
            <w:drawing>
              <wp:anchor distT="0" distB="0" distL="114300" distR="114300" simplePos="0" relativeHeight="251658422" behindDoc="0" locked="0" layoutInCell="1" allowOverlap="1" wp14:anchorId="2545F342" wp14:editId="31D8E431">
                <wp:simplePos x="0" y="0"/>
                <wp:positionH relativeFrom="column">
                  <wp:posOffset>1931085</wp:posOffset>
                </wp:positionH>
                <wp:positionV relativeFrom="paragraph">
                  <wp:posOffset>1681403</wp:posOffset>
                </wp:positionV>
                <wp:extent cx="467556" cy="955293"/>
                <wp:effectExtent l="0" t="0" r="0" b="0"/>
                <wp:wrapNone/>
                <wp:docPr id="1327740879" name="Zone de texte 8"/>
                <wp:cNvGraphicFramePr/>
                <a:graphic xmlns:a="http://schemas.openxmlformats.org/drawingml/2006/main">
                  <a:graphicData uri="http://schemas.microsoft.com/office/word/2010/wordprocessingShape">
                    <wps:wsp>
                      <wps:cNvSpPr txBox="1"/>
                      <wps:spPr>
                        <a:xfrm>
                          <a:off x="0" y="0"/>
                          <a:ext cx="467556" cy="955293"/>
                        </a:xfrm>
                        <a:prstGeom prst="rect">
                          <a:avLst/>
                        </a:prstGeom>
                        <a:noFill/>
                        <a:ln w="6350">
                          <a:noFill/>
                        </a:ln>
                      </wps:spPr>
                      <wps:txbx>
                        <w:txbxContent>
                          <w:p w14:paraId="34F61845" w14:textId="0E13C3F5" w:rsidR="0011655E" w:rsidRPr="00303613" w:rsidRDefault="0011655E" w:rsidP="0011655E">
                            <w:pPr>
                              <w:rPr>
                                <w:color w:val="FF0000"/>
                                <w:lang w:val="fr-CA"/>
                              </w:rPr>
                            </w:pPr>
                            <w:r>
                              <w:rPr>
                                <w:color w:val="FF0000"/>
                                <w:lang w:val="fr-CA"/>
                              </w:rPr>
                              <w:t>2</w:t>
                            </w:r>
                            <w:r w:rsidRPr="00303613">
                              <w:rPr>
                                <w:color w:val="FF0000"/>
                                <w:lang w:val="fr-CA"/>
                              </w:rPr>
                              <w:t>.</w:t>
                            </w:r>
                          </w:p>
                          <w:p w14:paraId="600DCC82" w14:textId="77777777" w:rsidR="0011655E" w:rsidRDefault="0011655E" w:rsidP="001165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F342" id="_x0000_s1116" type="#_x0000_t202" style="position:absolute;left:0;text-align:left;margin-left:152.05pt;margin-top:132.4pt;width:36.8pt;height:75.2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" filled="f" stroked="f" strokeweight=".5pt">
                <v:textbox>
                  <w:txbxContent>
                    <w:p w14:paraId="34F61845" w14:textId="0E13C3F5" w:rsidR="0011655E" w:rsidRPr="00303613" w:rsidRDefault="0011655E" w:rsidP="0011655E">
                      <w:pPr>
                        <w:rPr>
                          <w:color w:val="FF0000"/>
                          <w:lang w:val="fr-CA"/>
                        </w:rPr>
                      </w:pPr>
                      <w:r>
                        <w:rPr>
                          <w:color w:val="FF0000"/>
                          <w:lang w:val="fr-CA"/>
                        </w:rPr>
                        <w:t>2</w:t>
                      </w:r>
                      <w:r w:rsidRPr="00303613">
                        <w:rPr>
                          <w:color w:val="FF0000"/>
                          <w:lang w:val="fr-CA"/>
                        </w:rPr>
                        <w:t>.</w:t>
                      </w:r>
                    </w:p>
                    <w:p w14:paraId="600DCC82" w14:textId="77777777" w:rsidR="0011655E" w:rsidRDefault="0011655E" w:rsidP="0011655E"/>
                  </w:txbxContent>
                </v:textbox>
              </v:shape>
            </w:pict>
          </mc:Fallback>
        </mc:AlternateContent>
      </w:r>
      <w:r w:rsidR="0011655E">
        <w:rPr>
          <w:noProof/>
        </w:rPr>
        <mc:AlternateContent>
          <mc:Choice Requires="wps">
            <w:drawing>
              <wp:anchor distT="0" distB="0" distL="114300" distR="114300" simplePos="0" relativeHeight="251658419" behindDoc="0" locked="0" layoutInCell="1" allowOverlap="1" wp14:anchorId="00D1E3F0" wp14:editId="03C176DC">
                <wp:simplePos x="0" y="0"/>
                <wp:positionH relativeFrom="margin">
                  <wp:posOffset>2171421</wp:posOffset>
                </wp:positionH>
                <wp:positionV relativeFrom="paragraph">
                  <wp:posOffset>1271955</wp:posOffset>
                </wp:positionV>
                <wp:extent cx="1716477" cy="358235"/>
                <wp:effectExtent l="0" t="0" r="17145" b="22860"/>
                <wp:wrapNone/>
                <wp:docPr id="715745743" name="Rectangle 37"/>
                <wp:cNvGraphicFramePr/>
                <a:graphic xmlns:a="http://schemas.openxmlformats.org/drawingml/2006/main">
                  <a:graphicData uri="http://schemas.microsoft.com/office/word/2010/wordprocessingShape">
                    <wps:wsp>
                      <wps:cNvSpPr/>
                      <wps:spPr>
                        <a:xfrm>
                          <a:off x="0" y="0"/>
                          <a:ext cx="1716477" cy="35823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71pt;margin-top:100.15pt;width:135.15pt;height:28.2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2540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">
                <w10:wrap anchorx="margin"/>
              </v:rect>
            </w:pict>
          </mc:Fallback>
        </mc:AlternateContent>
      </w:r>
      <w:r w:rsidR="007C0550" w:rsidRPr="007C0550">
        <w:rPr>
          <w:rFonts w:eastAsiaTheme="majorEastAsia" w:cstheme="minorHAnsi"/>
          <w:noProof/>
          <w:color w:val="061F57" w:themeColor="text2" w:themeShade="BF"/>
          <w:kern w:val="28"/>
          <w:szCs w:val="28"/>
        </w:rPr>
        <w:drawing>
          <wp:inline distT="0" distB="0" distL="0" distR="0" wp14:anchorId="2F6F99F6" wp14:editId="50C7CC0F">
            <wp:extent cx="5124091" cy="3491661"/>
            <wp:effectExtent l="0" t="0" r="635" b="0"/>
            <wp:docPr id="1330683845" name="Picture 1" descr="A screenshot of a paypal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3845" name="Picture 1" descr="A screenshot of a paypal account&#10;&#10;Description automatically generated"/>
                    <pic:cNvPicPr/>
                  </pic:nvPicPr>
                  <pic:blipFill>
                    <a:blip r:embed="rId50"/>
                    <a:stretch>
                      <a:fillRect/>
                    </a:stretch>
                  </pic:blipFill>
                  <pic:spPr>
                    <a:xfrm>
                      <a:off x="0" y="0"/>
                      <a:ext cx="5128670" cy="3494781"/>
                    </a:xfrm>
                    <a:prstGeom prst="rect">
                      <a:avLst/>
                    </a:prstGeom>
                  </pic:spPr>
                </pic:pic>
              </a:graphicData>
            </a:graphic>
          </wp:inline>
        </w:drawing>
      </w:r>
    </w:p>
    <w:p w14:paraId="224AF9A9" w14:textId="5B3B3CFE" w:rsidR="005A18FA" w:rsidRDefault="005A18FA" w:rsidP="00EB70B8">
      <w:pPr>
        <w:rPr>
          <w:rFonts w:asciiTheme="majorHAnsi" w:eastAsiaTheme="majorEastAsia" w:hAnsiTheme="majorHAnsi" w:cstheme="majorBidi"/>
          <w:color w:val="061F57" w:themeColor="text2" w:themeShade="BF"/>
          <w:kern w:val="28"/>
          <w:sz w:val="52"/>
          <w:szCs w:val="32"/>
        </w:rPr>
      </w:pPr>
    </w:p>
    <w:p w14:paraId="59CA9119" w14:textId="0A9FC27B" w:rsidR="004165B6" w:rsidRDefault="00021DFA" w:rsidP="00EB70B8">
      <w:pPr>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418" behindDoc="0" locked="0" layoutInCell="1" allowOverlap="1" wp14:anchorId="65AB5671" wp14:editId="7FBA9D52">
                <wp:simplePos x="0" y="0"/>
                <wp:positionH relativeFrom="margin">
                  <wp:posOffset>533400</wp:posOffset>
                </wp:positionH>
                <wp:positionV relativeFrom="paragraph">
                  <wp:posOffset>100965</wp:posOffset>
                </wp:positionV>
                <wp:extent cx="5123815" cy="1521561"/>
                <wp:effectExtent l="0" t="0" r="6985" b="15240"/>
                <wp:wrapNone/>
                <wp:docPr id="930227316" name="Zone de texte 10"/>
                <wp:cNvGraphicFramePr/>
                <a:graphic xmlns:a="http://schemas.openxmlformats.org/drawingml/2006/main">
                  <a:graphicData uri="http://schemas.microsoft.com/office/word/2010/wordprocessingShape">
                    <wps:wsp>
                      <wps:cNvSpPr txBox="1"/>
                      <wps:spPr>
                        <a:xfrm>
                          <a:off x="0" y="0"/>
                          <a:ext cx="5123815" cy="1521561"/>
                        </a:xfrm>
                        <a:prstGeom prst="rect">
                          <a:avLst/>
                        </a:prstGeom>
                        <a:solidFill>
                          <a:srgbClr val="FFFFFF"/>
                        </a:solidFill>
                        <a:ln w="6350">
                          <a:solidFill>
                            <a:prstClr val="black"/>
                          </a:solidFill>
                        </a:ln>
                      </wps:spPr>
                      <wps:txbx>
                        <w:txbxContent>
                          <w:p w14:paraId="427CE83D" w14:textId="536E10B4" w:rsidR="00A46A6A" w:rsidRPr="00F05C86" w:rsidRDefault="00A46A6A" w:rsidP="00A46A6A">
                            <w:pPr>
                              <w:pStyle w:val="ListParagraph"/>
                              <w:numPr>
                                <w:ilvl w:val="0"/>
                                <w:numId w:val="15"/>
                              </w:numPr>
                              <w:rPr>
                                <w:lang w:val="fr-CA"/>
                              </w:rPr>
                            </w:pPr>
                            <w:r w:rsidRPr="00F05C86">
                              <w:rPr>
                                <w:lang w:val="fr-CA"/>
                              </w:rPr>
                              <w:t>Champ pour</w:t>
                            </w:r>
                            <w:r w:rsidR="00445C10">
                              <w:rPr>
                                <w:lang w:val="fr-CA"/>
                              </w:rPr>
                              <w:t xml:space="preserve"> insérer</w:t>
                            </w:r>
                            <w:r w:rsidR="00BC4C08">
                              <w:rPr>
                                <w:lang w:val="fr-CA"/>
                              </w:rPr>
                              <w:t xml:space="preserve"> </w:t>
                            </w:r>
                            <w:r w:rsidR="00112088">
                              <w:rPr>
                                <w:lang w:val="fr-CA"/>
                              </w:rPr>
                              <w:t>l’adresse courriel du sandbox compte</w:t>
                            </w:r>
                          </w:p>
                          <w:p w14:paraId="4CE641A7" w14:textId="0C3D49AE" w:rsidR="00A46A6A" w:rsidRPr="00F05C86" w:rsidRDefault="00112088" w:rsidP="00A46A6A">
                            <w:pPr>
                              <w:pStyle w:val="ListParagraph"/>
                              <w:numPr>
                                <w:ilvl w:val="0"/>
                                <w:numId w:val="15"/>
                              </w:numPr>
                              <w:rPr>
                                <w:lang w:val="fr-CA"/>
                              </w:rPr>
                            </w:pPr>
                            <w:r w:rsidRPr="00F05C86">
                              <w:rPr>
                                <w:lang w:val="fr-CA"/>
                              </w:rPr>
                              <w:t>Champ pour</w:t>
                            </w:r>
                            <w:r>
                              <w:rPr>
                                <w:lang w:val="fr-CA"/>
                              </w:rPr>
                              <w:t xml:space="preserve"> insérer le mot de passe du sandbox compte</w:t>
                            </w:r>
                          </w:p>
                          <w:p w14:paraId="3871872C" w14:textId="365FE7F8" w:rsidR="00A46A6A" w:rsidRPr="00F05C86" w:rsidRDefault="00112088" w:rsidP="00A46A6A">
                            <w:pPr>
                              <w:pStyle w:val="ListParagraph"/>
                              <w:numPr>
                                <w:ilvl w:val="0"/>
                                <w:numId w:val="15"/>
                              </w:numPr>
                              <w:rPr>
                                <w:lang w:val="fr-CA"/>
                              </w:rPr>
                            </w:pPr>
                            <w:r>
                              <w:rPr>
                                <w:lang w:val="fr-CA"/>
                              </w:rPr>
                              <w:t xml:space="preserve">Bouton </w:t>
                            </w:r>
                            <w:r w:rsidR="00514DB5">
                              <w:rPr>
                                <w:lang w:val="en-CA"/>
                              </w:rPr>
                              <w:t>« Log In »</w:t>
                            </w:r>
                          </w:p>
                          <w:p w14:paraId="18E4BA1B" w14:textId="60BBDEAC" w:rsidR="00470B9A" w:rsidRPr="00470B9A" w:rsidRDefault="00EF7819" w:rsidP="00470B9A">
                            <w:pPr>
                              <w:pStyle w:val="ListParagraph"/>
                              <w:rPr>
                                <w:b w:val="0"/>
                                <w:bCs/>
                                <w:sz w:val="24"/>
                                <w:szCs w:val="20"/>
                                <w:lang w:val="fr-CA"/>
                              </w:rPr>
                            </w:pPr>
                            <w:r w:rsidRPr="00EF7819">
                              <w:rPr>
                                <w:b w:val="0"/>
                                <w:bCs/>
                                <w:sz w:val="24"/>
                                <w:szCs w:val="20"/>
                                <w:lang w:val="fr-CA"/>
                              </w:rPr>
                              <w:t xml:space="preserve">Permet à l’utilisateur </w:t>
                            </w:r>
                            <w:r>
                              <w:rPr>
                                <w:b w:val="0"/>
                                <w:bCs/>
                                <w:sz w:val="24"/>
                                <w:szCs w:val="20"/>
                                <w:lang w:val="fr-CA"/>
                              </w:rPr>
                              <w:t xml:space="preserve">de se connecter au site </w:t>
                            </w:r>
                            <w:r w:rsidR="00AE41EF">
                              <w:rPr>
                                <w:b w:val="0"/>
                                <w:bCs/>
                                <w:sz w:val="24"/>
                                <w:szCs w:val="20"/>
                                <w:lang w:val="fr-CA"/>
                              </w:rPr>
                              <w:t xml:space="preserve">de PayPal avec son </w:t>
                            </w:r>
                            <w:r w:rsidR="00470B9A">
                              <w:rPr>
                                <w:b w:val="0"/>
                                <w:bCs/>
                                <w:sz w:val="24"/>
                                <w:szCs w:val="20"/>
                                <w:lang w:val="fr-CA"/>
                              </w:rPr>
                              <w:t xml:space="preserve">sandbox </w:t>
                            </w:r>
                            <w:r w:rsidR="00AE41EF">
                              <w:rPr>
                                <w:b w:val="0"/>
                                <w:bCs/>
                                <w:sz w:val="24"/>
                                <w:szCs w:val="20"/>
                                <w:lang w:val="fr-CA"/>
                              </w:rPr>
                              <w:t>compte</w:t>
                            </w:r>
                            <w:r w:rsidR="00470B9A">
                              <w:rPr>
                                <w:b w:val="0"/>
                                <w:bCs/>
                                <w:sz w:val="24"/>
                                <w:szCs w:val="20"/>
                                <w:lang w:val="fr-CA"/>
                              </w:rPr>
                              <w:t>.</w:t>
                            </w:r>
                          </w:p>
                          <w:p w14:paraId="7B724653" w14:textId="73F0F358" w:rsidR="00470B9A" w:rsidRPr="007D7289" w:rsidRDefault="00CD1367" w:rsidP="00470B9A">
                            <w:pPr>
                              <w:pStyle w:val="ListParagraph"/>
                              <w:numPr>
                                <w:ilvl w:val="0"/>
                                <w:numId w:val="15"/>
                              </w:numPr>
                              <w:rPr>
                                <w:sz w:val="24"/>
                                <w:szCs w:val="20"/>
                                <w:lang w:val="fr-CA"/>
                              </w:rPr>
                            </w:pPr>
                            <w:r w:rsidRPr="007D7289">
                              <w:rPr>
                                <w:sz w:val="24"/>
                                <w:szCs w:val="20"/>
                                <w:lang w:val="fr-CA"/>
                              </w:rPr>
                              <w:t xml:space="preserve">À ne pas utiliser ce bouton pour payer </w:t>
                            </w:r>
                            <w:r w:rsidR="007D7289" w:rsidRPr="007D7289">
                              <w:rPr>
                                <w:sz w:val="24"/>
                                <w:szCs w:val="20"/>
                                <w:lang w:val="fr-CA"/>
                              </w:rPr>
                              <w:t>la commande.</w:t>
                            </w:r>
                          </w:p>
                          <w:p w14:paraId="200F56F1" w14:textId="2C3A90AC" w:rsidR="00A46A6A" w:rsidRPr="00061AC3" w:rsidRDefault="00A46A6A" w:rsidP="00021DFA">
                            <w:pPr>
                              <w:pStyle w:val="ListParagraph"/>
                              <w:rPr>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5671" id="_x0000_s1117" type="#_x0000_t202" style="position:absolute;margin-left:42pt;margin-top:7.95pt;width:403.45pt;height:119.8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" strokeweight=".5pt">
                <v:textbox>
                  <w:txbxContent>
                    <w:p w14:paraId="427CE83D" w14:textId="536E10B4" w:rsidR="00A46A6A" w:rsidRPr="00F05C86" w:rsidRDefault="00A46A6A" w:rsidP="00A46A6A">
                      <w:pPr>
                        <w:pStyle w:val="ListParagraph"/>
                        <w:numPr>
                          <w:ilvl w:val="0"/>
                          <w:numId w:val="15"/>
                        </w:numPr>
                        <w:rPr>
                          <w:lang w:val="fr-CA"/>
                        </w:rPr>
                      </w:pPr>
                      <w:r w:rsidRPr="00F05C86">
                        <w:rPr>
                          <w:lang w:val="fr-CA"/>
                        </w:rPr>
                        <w:t>Champ pour</w:t>
                      </w:r>
                      <w:r w:rsidR="00445C10">
                        <w:rPr>
                          <w:lang w:val="fr-CA"/>
                        </w:rPr>
                        <w:t xml:space="preserve"> insérer</w:t>
                      </w:r>
                      <w:r w:rsidR="00BC4C08">
                        <w:rPr>
                          <w:lang w:val="fr-CA"/>
                        </w:rPr>
                        <w:t xml:space="preserve"> </w:t>
                      </w:r>
                      <w:r w:rsidR="00112088">
                        <w:rPr>
                          <w:lang w:val="fr-CA"/>
                        </w:rPr>
                        <w:t>l’adresse courriel du sandbox compte</w:t>
                      </w:r>
                    </w:p>
                    <w:p w14:paraId="4CE641A7" w14:textId="0C3D49AE" w:rsidR="00A46A6A" w:rsidRPr="00F05C86" w:rsidRDefault="00112088" w:rsidP="00A46A6A">
                      <w:pPr>
                        <w:pStyle w:val="ListParagraph"/>
                        <w:numPr>
                          <w:ilvl w:val="0"/>
                          <w:numId w:val="15"/>
                        </w:numPr>
                        <w:rPr>
                          <w:lang w:val="fr-CA"/>
                        </w:rPr>
                      </w:pPr>
                      <w:r w:rsidRPr="00F05C86">
                        <w:rPr>
                          <w:lang w:val="fr-CA"/>
                        </w:rPr>
                        <w:t>Champ pour</w:t>
                      </w:r>
                      <w:r>
                        <w:rPr>
                          <w:lang w:val="fr-CA"/>
                        </w:rPr>
                        <w:t xml:space="preserve"> insérer le mot de passe du sandbox compte</w:t>
                      </w:r>
                    </w:p>
                    <w:p w14:paraId="3871872C" w14:textId="365FE7F8" w:rsidR="00A46A6A" w:rsidRPr="00F05C86" w:rsidRDefault="00112088" w:rsidP="00A46A6A">
                      <w:pPr>
                        <w:pStyle w:val="ListParagraph"/>
                        <w:numPr>
                          <w:ilvl w:val="0"/>
                          <w:numId w:val="15"/>
                        </w:numPr>
                        <w:rPr>
                          <w:lang w:val="fr-CA"/>
                        </w:rPr>
                      </w:pPr>
                      <w:r>
                        <w:rPr>
                          <w:lang w:val="fr-CA"/>
                        </w:rPr>
                        <w:t xml:space="preserve">Bouton </w:t>
                      </w:r>
                      <w:r w:rsidR="00514DB5">
                        <w:rPr>
                          <w:lang w:val="en-CA"/>
                        </w:rPr>
                        <w:t>« Log In »</w:t>
                      </w:r>
                    </w:p>
                    <w:p w14:paraId="18E4BA1B" w14:textId="60BBDEAC" w:rsidR="00470B9A" w:rsidRPr="00470B9A" w:rsidRDefault="00EF7819" w:rsidP="00470B9A">
                      <w:pPr>
                        <w:pStyle w:val="ListParagraph"/>
                        <w:rPr>
                          <w:b w:val="0"/>
                          <w:bCs/>
                          <w:sz w:val="24"/>
                          <w:szCs w:val="20"/>
                          <w:lang w:val="fr-CA"/>
                        </w:rPr>
                      </w:pPr>
                      <w:r w:rsidRPr="00EF7819">
                        <w:rPr>
                          <w:b w:val="0"/>
                          <w:bCs/>
                          <w:sz w:val="24"/>
                          <w:szCs w:val="20"/>
                          <w:lang w:val="fr-CA"/>
                        </w:rPr>
                        <w:t xml:space="preserve">Permet à l’utilisateur </w:t>
                      </w:r>
                      <w:r>
                        <w:rPr>
                          <w:b w:val="0"/>
                          <w:bCs/>
                          <w:sz w:val="24"/>
                          <w:szCs w:val="20"/>
                          <w:lang w:val="fr-CA"/>
                        </w:rPr>
                        <w:t xml:space="preserve">de se connecter au site </w:t>
                      </w:r>
                      <w:r w:rsidR="00AE41EF">
                        <w:rPr>
                          <w:b w:val="0"/>
                          <w:bCs/>
                          <w:sz w:val="24"/>
                          <w:szCs w:val="20"/>
                          <w:lang w:val="fr-CA"/>
                        </w:rPr>
                        <w:t xml:space="preserve">de PayPal avec son </w:t>
                      </w:r>
                      <w:r w:rsidR="00470B9A">
                        <w:rPr>
                          <w:b w:val="0"/>
                          <w:bCs/>
                          <w:sz w:val="24"/>
                          <w:szCs w:val="20"/>
                          <w:lang w:val="fr-CA"/>
                        </w:rPr>
                        <w:t xml:space="preserve">sandbox </w:t>
                      </w:r>
                      <w:r w:rsidR="00AE41EF">
                        <w:rPr>
                          <w:b w:val="0"/>
                          <w:bCs/>
                          <w:sz w:val="24"/>
                          <w:szCs w:val="20"/>
                          <w:lang w:val="fr-CA"/>
                        </w:rPr>
                        <w:t>compte</w:t>
                      </w:r>
                      <w:r w:rsidR="00470B9A">
                        <w:rPr>
                          <w:b w:val="0"/>
                          <w:bCs/>
                          <w:sz w:val="24"/>
                          <w:szCs w:val="20"/>
                          <w:lang w:val="fr-CA"/>
                        </w:rPr>
                        <w:t>.</w:t>
                      </w:r>
                    </w:p>
                    <w:p w14:paraId="7B724653" w14:textId="73F0F358" w:rsidR="00470B9A" w:rsidRPr="007D7289" w:rsidRDefault="00CD1367" w:rsidP="00470B9A">
                      <w:pPr>
                        <w:pStyle w:val="ListParagraph"/>
                        <w:numPr>
                          <w:ilvl w:val="0"/>
                          <w:numId w:val="15"/>
                        </w:numPr>
                        <w:rPr>
                          <w:sz w:val="24"/>
                          <w:szCs w:val="20"/>
                          <w:lang w:val="fr-CA"/>
                        </w:rPr>
                      </w:pPr>
                      <w:r w:rsidRPr="007D7289">
                        <w:rPr>
                          <w:sz w:val="24"/>
                          <w:szCs w:val="20"/>
                          <w:lang w:val="fr-CA"/>
                        </w:rPr>
                        <w:t xml:space="preserve">À ne pas utiliser ce bouton pour payer </w:t>
                      </w:r>
                      <w:r w:rsidR="007D7289" w:rsidRPr="007D7289">
                        <w:rPr>
                          <w:sz w:val="24"/>
                          <w:szCs w:val="20"/>
                          <w:lang w:val="fr-CA"/>
                        </w:rPr>
                        <w:t>la commande.</w:t>
                      </w:r>
                    </w:p>
                    <w:p w14:paraId="200F56F1" w14:textId="2C3A90AC" w:rsidR="00A46A6A" w:rsidRPr="00061AC3" w:rsidRDefault="00A46A6A" w:rsidP="00021DFA">
                      <w:pPr>
                        <w:pStyle w:val="ListParagraph"/>
                        <w:rPr>
                          <w:lang w:val="fr-CA"/>
                        </w:rPr>
                      </w:pPr>
                    </w:p>
                  </w:txbxContent>
                </v:textbox>
                <w10:wrap anchorx="margin"/>
              </v:shape>
            </w:pict>
          </mc:Fallback>
        </mc:AlternateContent>
      </w:r>
      <w:r w:rsidR="004165B6">
        <w:rPr>
          <w:rFonts w:asciiTheme="majorHAnsi" w:eastAsiaTheme="majorEastAsia" w:hAnsiTheme="majorHAnsi" w:cstheme="majorBidi"/>
          <w:color w:val="061F57" w:themeColor="text2" w:themeShade="BF"/>
          <w:kern w:val="28"/>
          <w:sz w:val="52"/>
          <w:szCs w:val="32"/>
        </w:rPr>
        <w:br w:type="page"/>
      </w:r>
    </w:p>
    <w:p w14:paraId="523CA8AA" w14:textId="3A41B818" w:rsidR="004165B6" w:rsidRDefault="00481E56" w:rsidP="00EB70B8">
      <w:pPr>
        <w:rPr>
          <w:rFonts w:asciiTheme="majorHAnsi" w:eastAsiaTheme="majorEastAsia" w:hAnsiTheme="majorHAnsi" w:cstheme="majorBidi"/>
          <w:color w:val="061F57" w:themeColor="text2" w:themeShade="BF"/>
          <w:kern w:val="28"/>
          <w:sz w:val="52"/>
          <w:szCs w:val="32"/>
        </w:rPr>
      </w:pPr>
      <w:r>
        <w:rPr>
          <w:noProof/>
        </w:rPr>
        <w:lastRenderedPageBreak/>
        <mc:AlternateContent>
          <mc:Choice Requires="wps">
            <w:drawing>
              <wp:anchor distT="0" distB="0" distL="114300" distR="114300" simplePos="0" relativeHeight="251658430" behindDoc="0" locked="0" layoutInCell="1" allowOverlap="1" wp14:anchorId="3E7C78A9" wp14:editId="36987534">
                <wp:simplePos x="0" y="0"/>
                <wp:positionH relativeFrom="column">
                  <wp:posOffset>1155802</wp:posOffset>
                </wp:positionH>
                <wp:positionV relativeFrom="paragraph">
                  <wp:posOffset>1066190</wp:posOffset>
                </wp:positionV>
                <wp:extent cx="467360" cy="1441095"/>
                <wp:effectExtent l="0" t="0" r="0" b="6985"/>
                <wp:wrapNone/>
                <wp:docPr id="581489532" name="Zone de texte 8"/>
                <wp:cNvGraphicFramePr/>
                <a:graphic xmlns:a="http://schemas.openxmlformats.org/drawingml/2006/main">
                  <a:graphicData uri="http://schemas.microsoft.com/office/word/2010/wordprocessingShape">
                    <wps:wsp>
                      <wps:cNvSpPr txBox="1"/>
                      <wps:spPr>
                        <a:xfrm>
                          <a:off x="0" y="0"/>
                          <a:ext cx="467360" cy="1441095"/>
                        </a:xfrm>
                        <a:prstGeom prst="rect">
                          <a:avLst/>
                        </a:prstGeom>
                        <a:noFill/>
                        <a:ln w="6350">
                          <a:noFill/>
                        </a:ln>
                      </wps:spPr>
                      <wps:txbx>
                        <w:txbxContent>
                          <w:p w14:paraId="38FAA5C3" w14:textId="77777777" w:rsidR="00481E56" w:rsidRPr="00303613" w:rsidRDefault="00481E56" w:rsidP="00481E56">
                            <w:pPr>
                              <w:rPr>
                                <w:color w:val="FF0000"/>
                                <w:lang w:val="fr-CA"/>
                              </w:rPr>
                            </w:pPr>
                            <w:r>
                              <w:rPr>
                                <w:color w:val="FF0000"/>
                                <w:lang w:val="fr-CA"/>
                              </w:rPr>
                              <w:t>1</w:t>
                            </w:r>
                            <w:r w:rsidRPr="00303613">
                              <w:rPr>
                                <w:color w:val="FF0000"/>
                                <w:lang w:val="fr-CA"/>
                              </w:rPr>
                              <w:t>.</w:t>
                            </w:r>
                          </w:p>
                          <w:p w14:paraId="02B60209" w14:textId="77777777" w:rsidR="00481E56" w:rsidRDefault="00481E56" w:rsidP="00481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C78A9" id="_x0000_s1118" type="#_x0000_t202" style="position:absolute;margin-left:91pt;margin-top:83.95pt;width:36.8pt;height:113.45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" filled="f" stroked="f" strokeweight=".5pt">
                <v:textbox>
                  <w:txbxContent>
                    <w:p w14:paraId="38FAA5C3" w14:textId="77777777" w:rsidR="00481E56" w:rsidRPr="00303613" w:rsidRDefault="00481E56" w:rsidP="00481E56">
                      <w:pPr>
                        <w:rPr>
                          <w:color w:val="FF0000"/>
                          <w:lang w:val="fr-CA"/>
                        </w:rPr>
                      </w:pPr>
                      <w:r>
                        <w:rPr>
                          <w:color w:val="FF0000"/>
                          <w:lang w:val="fr-CA"/>
                        </w:rPr>
                        <w:t>1</w:t>
                      </w:r>
                      <w:r w:rsidRPr="00303613">
                        <w:rPr>
                          <w:color w:val="FF0000"/>
                          <w:lang w:val="fr-CA"/>
                        </w:rPr>
                        <w:t>.</w:t>
                      </w:r>
                    </w:p>
                    <w:p w14:paraId="02B60209" w14:textId="77777777" w:rsidR="00481E56" w:rsidRDefault="00481E56" w:rsidP="00481E56"/>
                  </w:txbxContent>
                </v:textbox>
              </v:shape>
            </w:pict>
          </mc:Fallback>
        </mc:AlternateContent>
      </w:r>
      <w:r>
        <w:rPr>
          <w:noProof/>
        </w:rPr>
        <mc:AlternateContent>
          <mc:Choice Requires="wps">
            <w:drawing>
              <wp:anchor distT="0" distB="0" distL="114300" distR="114300" simplePos="0" relativeHeight="251658431" behindDoc="0" locked="0" layoutInCell="1" allowOverlap="1" wp14:anchorId="3CAFA2AC" wp14:editId="25775729">
                <wp:simplePos x="0" y="0"/>
                <wp:positionH relativeFrom="margin">
                  <wp:posOffset>2252345</wp:posOffset>
                </wp:positionH>
                <wp:positionV relativeFrom="paragraph">
                  <wp:posOffset>3084830</wp:posOffset>
                </wp:positionV>
                <wp:extent cx="1616075" cy="262890"/>
                <wp:effectExtent l="0" t="0" r="22225" b="22860"/>
                <wp:wrapNone/>
                <wp:docPr id="1772743507" name="Rectangle 37"/>
                <wp:cNvGraphicFramePr/>
                <a:graphic xmlns:a="http://schemas.openxmlformats.org/drawingml/2006/main">
                  <a:graphicData uri="http://schemas.microsoft.com/office/word/2010/wordprocessingShape">
                    <wps:wsp>
                      <wps:cNvSpPr/>
                      <wps:spPr>
                        <a:xfrm>
                          <a:off x="0" y="0"/>
                          <a:ext cx="1616075" cy="26289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77.35pt;margin-top:242.9pt;width:127.25pt;height:20.7pt;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B8B4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">
                <w10:wrap anchorx="margin"/>
              </v:rect>
            </w:pict>
          </mc:Fallback>
        </mc:AlternateContent>
      </w:r>
      <w:r>
        <w:rPr>
          <w:noProof/>
        </w:rPr>
        <mc:AlternateContent>
          <mc:Choice Requires="wps">
            <w:drawing>
              <wp:anchor distT="0" distB="0" distL="114300" distR="114300" simplePos="0" relativeHeight="251658432" behindDoc="0" locked="0" layoutInCell="1" allowOverlap="1" wp14:anchorId="61701EB0" wp14:editId="6FA27F4B">
                <wp:simplePos x="0" y="0"/>
                <wp:positionH relativeFrom="column">
                  <wp:posOffset>1967611</wp:posOffset>
                </wp:positionH>
                <wp:positionV relativeFrom="paragraph">
                  <wp:posOffset>3099435</wp:posOffset>
                </wp:positionV>
                <wp:extent cx="440200" cy="702259"/>
                <wp:effectExtent l="0" t="0" r="0" b="3175"/>
                <wp:wrapNone/>
                <wp:docPr id="357018720" name="Zone de texte 8"/>
                <wp:cNvGraphicFramePr/>
                <a:graphic xmlns:a="http://schemas.openxmlformats.org/drawingml/2006/main">
                  <a:graphicData uri="http://schemas.microsoft.com/office/word/2010/wordprocessingShape">
                    <wps:wsp>
                      <wps:cNvSpPr txBox="1"/>
                      <wps:spPr>
                        <a:xfrm>
                          <a:off x="0" y="0"/>
                          <a:ext cx="440200" cy="702259"/>
                        </a:xfrm>
                        <a:prstGeom prst="rect">
                          <a:avLst/>
                        </a:prstGeom>
                        <a:noFill/>
                        <a:ln w="6350">
                          <a:noFill/>
                        </a:ln>
                      </wps:spPr>
                      <wps:txbx>
                        <w:txbxContent>
                          <w:p w14:paraId="16AB032E" w14:textId="69E6314E" w:rsidR="00481E56" w:rsidRPr="00303613" w:rsidRDefault="00481E56" w:rsidP="00481E56">
                            <w:pPr>
                              <w:rPr>
                                <w:color w:val="FF0000"/>
                                <w:lang w:val="fr-CA"/>
                              </w:rPr>
                            </w:pPr>
                            <w:r>
                              <w:rPr>
                                <w:color w:val="FF0000"/>
                                <w:lang w:val="fr-CA"/>
                              </w:rPr>
                              <w:t>3</w:t>
                            </w:r>
                            <w:r w:rsidRPr="00303613">
                              <w:rPr>
                                <w:color w:val="FF0000"/>
                                <w:lang w:val="fr-CA"/>
                              </w:rPr>
                              <w:t>.</w:t>
                            </w:r>
                          </w:p>
                          <w:p w14:paraId="39A5AD64" w14:textId="77777777" w:rsidR="00481E56" w:rsidRDefault="00481E56" w:rsidP="00481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1EB0" id="_x0000_s1119" type="#_x0000_t202" style="position:absolute;margin-left:154.95pt;margin-top:244.05pt;width:34.65pt;height:55.3pt;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" filled="f" stroked="f" strokeweight=".5pt">
                <v:textbox>
                  <w:txbxContent>
                    <w:p w14:paraId="16AB032E" w14:textId="69E6314E" w:rsidR="00481E56" w:rsidRPr="00303613" w:rsidRDefault="00481E56" w:rsidP="00481E56">
                      <w:pPr>
                        <w:rPr>
                          <w:color w:val="FF0000"/>
                          <w:lang w:val="fr-CA"/>
                        </w:rPr>
                      </w:pPr>
                      <w:r>
                        <w:rPr>
                          <w:color w:val="FF0000"/>
                          <w:lang w:val="fr-CA"/>
                        </w:rPr>
                        <w:t>3</w:t>
                      </w:r>
                      <w:r w:rsidRPr="00303613">
                        <w:rPr>
                          <w:color w:val="FF0000"/>
                          <w:lang w:val="fr-CA"/>
                        </w:rPr>
                        <w:t>.</w:t>
                      </w:r>
                    </w:p>
                    <w:p w14:paraId="39A5AD64" w14:textId="77777777" w:rsidR="00481E56" w:rsidRDefault="00481E56" w:rsidP="00481E56"/>
                  </w:txbxContent>
                </v:textbox>
              </v:shape>
            </w:pict>
          </mc:Fallback>
        </mc:AlternateContent>
      </w:r>
      <w:r>
        <w:rPr>
          <w:noProof/>
        </w:rPr>
        <mc:AlternateContent>
          <mc:Choice Requires="wps">
            <w:drawing>
              <wp:anchor distT="0" distB="0" distL="114300" distR="114300" simplePos="0" relativeHeight="251658429" behindDoc="0" locked="0" layoutInCell="1" allowOverlap="1" wp14:anchorId="7E76708A" wp14:editId="22C8C258">
                <wp:simplePos x="0" y="0"/>
                <wp:positionH relativeFrom="margin">
                  <wp:posOffset>1499616</wp:posOffset>
                </wp:positionH>
                <wp:positionV relativeFrom="paragraph">
                  <wp:posOffset>1051560</wp:posOffset>
                </wp:positionV>
                <wp:extent cx="1716477" cy="1221638"/>
                <wp:effectExtent l="0" t="0" r="17145" b="17145"/>
                <wp:wrapNone/>
                <wp:docPr id="1640169358" name="Rectangle 37"/>
                <wp:cNvGraphicFramePr/>
                <a:graphic xmlns:a="http://schemas.openxmlformats.org/drawingml/2006/main">
                  <a:graphicData uri="http://schemas.microsoft.com/office/word/2010/wordprocessingShape">
                    <wps:wsp>
                      <wps:cNvSpPr/>
                      <wps:spPr>
                        <a:xfrm>
                          <a:off x="0" y="0"/>
                          <a:ext cx="1716477" cy="1221638"/>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18.1pt;margin-top:82.8pt;width:135.15pt;height:96.2pt;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8A84B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">
                <w10:wrap anchorx="margin"/>
              </v:rect>
            </w:pict>
          </mc:Fallback>
        </mc:AlternateContent>
      </w:r>
      <w:r>
        <w:rPr>
          <w:noProof/>
        </w:rPr>
        <mc:AlternateContent>
          <mc:Choice Requires="wps">
            <w:drawing>
              <wp:anchor distT="0" distB="0" distL="114300" distR="114300" simplePos="0" relativeHeight="251658428" behindDoc="0" locked="0" layoutInCell="1" allowOverlap="1" wp14:anchorId="3868AE1D" wp14:editId="0AD47B58">
                <wp:simplePos x="0" y="0"/>
                <wp:positionH relativeFrom="column">
                  <wp:posOffset>1293800</wp:posOffset>
                </wp:positionH>
                <wp:positionV relativeFrom="paragraph">
                  <wp:posOffset>2690139</wp:posOffset>
                </wp:positionV>
                <wp:extent cx="815889" cy="955040"/>
                <wp:effectExtent l="0" t="0" r="0" b="0"/>
                <wp:wrapNone/>
                <wp:docPr id="107255495" name="Zone de texte 8"/>
                <wp:cNvGraphicFramePr/>
                <a:graphic xmlns:a="http://schemas.openxmlformats.org/drawingml/2006/main">
                  <a:graphicData uri="http://schemas.microsoft.com/office/word/2010/wordprocessingShape">
                    <wps:wsp>
                      <wps:cNvSpPr txBox="1"/>
                      <wps:spPr>
                        <a:xfrm>
                          <a:off x="0" y="0"/>
                          <a:ext cx="815889" cy="955040"/>
                        </a:xfrm>
                        <a:prstGeom prst="rect">
                          <a:avLst/>
                        </a:prstGeom>
                        <a:noFill/>
                        <a:ln w="6350">
                          <a:noFill/>
                        </a:ln>
                      </wps:spPr>
                      <wps:txbx>
                        <w:txbxContent>
                          <w:p w14:paraId="0D190B7A" w14:textId="2DB20EB6" w:rsidR="00481E56" w:rsidRPr="00303613" w:rsidRDefault="00481E56" w:rsidP="00481E56">
                            <w:pPr>
                              <w:rPr>
                                <w:color w:val="FF0000"/>
                                <w:lang w:val="fr-CA"/>
                              </w:rPr>
                            </w:pPr>
                            <w:r>
                              <w:rPr>
                                <w:color w:val="FF0000"/>
                                <w:lang w:val="fr-CA"/>
                              </w:rPr>
                              <w:t>2</w:t>
                            </w:r>
                            <w:r w:rsidRPr="00303613">
                              <w:rPr>
                                <w:color w:val="FF0000"/>
                                <w:lang w:val="fr-CA"/>
                              </w:rPr>
                              <w:t>.</w:t>
                            </w:r>
                          </w:p>
                          <w:p w14:paraId="14D9F900" w14:textId="77777777" w:rsidR="00481E56" w:rsidRDefault="00481E56" w:rsidP="00481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8AE1D" id="_x0000_s1120" type="#_x0000_t202" style="position:absolute;margin-left:101.85pt;margin-top:211.8pt;width:64.25pt;height:75.2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" filled="f" stroked="f" strokeweight=".5pt">
                <v:textbox>
                  <w:txbxContent>
                    <w:p w14:paraId="0D190B7A" w14:textId="2DB20EB6" w:rsidR="00481E56" w:rsidRPr="00303613" w:rsidRDefault="00481E56" w:rsidP="00481E56">
                      <w:pPr>
                        <w:rPr>
                          <w:color w:val="FF0000"/>
                          <w:lang w:val="fr-CA"/>
                        </w:rPr>
                      </w:pPr>
                      <w:r>
                        <w:rPr>
                          <w:color w:val="FF0000"/>
                          <w:lang w:val="fr-CA"/>
                        </w:rPr>
                        <w:t>2</w:t>
                      </w:r>
                      <w:r w:rsidRPr="00303613">
                        <w:rPr>
                          <w:color w:val="FF0000"/>
                          <w:lang w:val="fr-CA"/>
                        </w:rPr>
                        <w:t>.</w:t>
                      </w:r>
                    </w:p>
                    <w:p w14:paraId="14D9F900" w14:textId="77777777" w:rsidR="00481E56" w:rsidRDefault="00481E56" w:rsidP="00481E56"/>
                  </w:txbxContent>
                </v:textbox>
              </v:shape>
            </w:pict>
          </mc:Fallback>
        </mc:AlternateContent>
      </w:r>
      <w:r>
        <w:rPr>
          <w:noProof/>
        </w:rPr>
        <mc:AlternateContent>
          <mc:Choice Requires="wps">
            <w:drawing>
              <wp:anchor distT="0" distB="0" distL="114300" distR="114300" simplePos="0" relativeHeight="251658427" behindDoc="0" locked="0" layoutInCell="1" allowOverlap="1" wp14:anchorId="015AFCB9" wp14:editId="148C9C7D">
                <wp:simplePos x="0" y="0"/>
                <wp:positionH relativeFrom="margin">
                  <wp:posOffset>1623974</wp:posOffset>
                </wp:positionH>
                <wp:positionV relativeFrom="paragraph">
                  <wp:posOffset>2697480</wp:posOffset>
                </wp:positionV>
                <wp:extent cx="2999055" cy="358235"/>
                <wp:effectExtent l="0" t="0" r="11430" b="22860"/>
                <wp:wrapNone/>
                <wp:docPr id="1698779503" name="Rectangle 37"/>
                <wp:cNvGraphicFramePr/>
                <a:graphic xmlns:a="http://schemas.openxmlformats.org/drawingml/2006/main">
                  <a:graphicData uri="http://schemas.microsoft.com/office/word/2010/wordprocessingShape">
                    <wps:wsp>
                      <wps:cNvSpPr/>
                      <wps:spPr>
                        <a:xfrm>
                          <a:off x="0" y="0"/>
                          <a:ext cx="2999055" cy="358235"/>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27.85pt;margin-top:212.4pt;width:236.15pt;height:28.2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8AAC0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">
                <w10:wrap anchorx="margin"/>
              </v:rect>
            </w:pict>
          </mc:Fallback>
        </mc:AlternateContent>
      </w:r>
      <w:r w:rsidR="00CA1467" w:rsidRPr="00CA1467">
        <w:rPr>
          <w:rFonts w:asciiTheme="majorHAnsi" w:eastAsiaTheme="majorEastAsia" w:hAnsiTheme="majorHAnsi" w:cstheme="majorBidi"/>
          <w:noProof/>
          <w:color w:val="061F57" w:themeColor="text2" w:themeShade="BF"/>
          <w:kern w:val="28"/>
          <w:sz w:val="52"/>
          <w:szCs w:val="32"/>
        </w:rPr>
        <w:drawing>
          <wp:inline distT="0" distB="0" distL="0" distR="0" wp14:anchorId="4B22F33F" wp14:editId="4CABF9E5">
            <wp:extent cx="6097270" cy="3656330"/>
            <wp:effectExtent l="0" t="0" r="0" b="1270"/>
            <wp:docPr id="1690686206"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6206" name="Picture 1" descr="A screenshot of a credit card&#10;&#10;Description automatically generated"/>
                    <pic:cNvPicPr/>
                  </pic:nvPicPr>
                  <pic:blipFill>
                    <a:blip r:embed="rId51"/>
                    <a:stretch>
                      <a:fillRect/>
                    </a:stretch>
                  </pic:blipFill>
                  <pic:spPr>
                    <a:xfrm>
                      <a:off x="0" y="0"/>
                      <a:ext cx="6097270" cy="3656330"/>
                    </a:xfrm>
                    <a:prstGeom prst="rect">
                      <a:avLst/>
                    </a:prstGeom>
                  </pic:spPr>
                </pic:pic>
              </a:graphicData>
            </a:graphic>
          </wp:inline>
        </w:drawing>
      </w:r>
    </w:p>
    <w:p w14:paraId="655E82A1" w14:textId="1839D43E" w:rsidR="0075308B" w:rsidRDefault="0075308B" w:rsidP="00EB70B8">
      <w:pPr>
        <w:rPr>
          <w:rFonts w:asciiTheme="majorHAnsi" w:eastAsiaTheme="majorEastAsia" w:hAnsiTheme="majorHAnsi" w:cstheme="majorBidi"/>
          <w:color w:val="061F57" w:themeColor="text2" w:themeShade="BF"/>
          <w:kern w:val="28"/>
          <w:sz w:val="52"/>
          <w:szCs w:val="32"/>
        </w:rPr>
      </w:pPr>
    </w:p>
    <w:p w14:paraId="5E3DBF4E" w14:textId="7D8FFCE7" w:rsidR="0075308B" w:rsidRDefault="0075308B" w:rsidP="00EB70B8">
      <w:pPr>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433" behindDoc="0" locked="0" layoutInCell="1" allowOverlap="1" wp14:anchorId="556AD8D6" wp14:editId="7C0AB7FA">
                <wp:simplePos x="0" y="0"/>
                <wp:positionH relativeFrom="margin">
                  <wp:posOffset>-168812</wp:posOffset>
                </wp:positionH>
                <wp:positionV relativeFrom="paragraph">
                  <wp:posOffset>222885</wp:posOffset>
                </wp:positionV>
                <wp:extent cx="6368805" cy="1793631"/>
                <wp:effectExtent l="0" t="0" r="6985" b="10160"/>
                <wp:wrapNone/>
                <wp:docPr id="1348798442" name="Zone de texte 10"/>
                <wp:cNvGraphicFramePr/>
                <a:graphic xmlns:a="http://schemas.openxmlformats.org/drawingml/2006/main">
                  <a:graphicData uri="http://schemas.microsoft.com/office/word/2010/wordprocessingShape">
                    <wps:wsp>
                      <wps:cNvSpPr txBox="1"/>
                      <wps:spPr>
                        <a:xfrm>
                          <a:off x="0" y="0"/>
                          <a:ext cx="6368805" cy="1793631"/>
                        </a:xfrm>
                        <a:prstGeom prst="rect">
                          <a:avLst/>
                        </a:prstGeom>
                        <a:solidFill>
                          <a:srgbClr val="FFFFFF"/>
                        </a:solidFill>
                        <a:ln w="6350">
                          <a:solidFill>
                            <a:prstClr val="black"/>
                          </a:solidFill>
                        </a:ln>
                      </wps:spPr>
                      <wps:txbx>
                        <w:txbxContent>
                          <w:p w14:paraId="55429D5B" w14:textId="39B4CFFE" w:rsidR="00775BF8" w:rsidRDefault="0075308B" w:rsidP="002E14C6">
                            <w:pPr>
                              <w:pStyle w:val="ListParagraph"/>
                              <w:numPr>
                                <w:ilvl w:val="0"/>
                                <w:numId w:val="17"/>
                              </w:numPr>
                              <w:rPr>
                                <w:lang w:val="fr-CA"/>
                              </w:rPr>
                            </w:pPr>
                            <w:r w:rsidRPr="00F05C86">
                              <w:rPr>
                                <w:lang w:val="fr-CA"/>
                              </w:rPr>
                              <w:t xml:space="preserve">Champ </w:t>
                            </w:r>
                            <w:r w:rsidR="00087350">
                              <w:rPr>
                                <w:lang w:val="fr-CA"/>
                              </w:rPr>
                              <w:t>de choix pour choisir le type de paiement</w:t>
                            </w:r>
                            <w:r w:rsidR="00C83608">
                              <w:rPr>
                                <w:lang w:val="fr-CA"/>
                              </w:rPr>
                              <w:t xml:space="preserve"> (Choisissez </w:t>
                            </w:r>
                            <w:r w:rsidR="006C0FE6">
                              <w:rPr>
                                <w:lang w:val="fr-CA"/>
                              </w:rPr>
                              <w:t>le mode PayPal balance)</w:t>
                            </w:r>
                          </w:p>
                          <w:p w14:paraId="78BDD4F7" w14:textId="4E74B980" w:rsidR="0072533F" w:rsidRPr="00ED0E30" w:rsidRDefault="0072533F" w:rsidP="0072533F">
                            <w:pPr>
                              <w:pStyle w:val="ListParagraph"/>
                              <w:numPr>
                                <w:ilvl w:val="0"/>
                                <w:numId w:val="17"/>
                              </w:numPr>
                              <w:rPr>
                                <w:lang w:val="en-CA"/>
                              </w:rPr>
                            </w:pPr>
                            <w:r w:rsidRPr="005B5CB7">
                              <w:rPr>
                                <w:lang w:val="en-CA"/>
                              </w:rPr>
                              <w:t xml:space="preserve">Bouton </w:t>
                            </w:r>
                            <w:r w:rsidR="005B5CB7">
                              <w:rPr>
                                <w:lang w:val="en-CA"/>
                              </w:rPr>
                              <w:t>« Continue to Review Order »</w:t>
                            </w:r>
                          </w:p>
                          <w:p w14:paraId="1767DCBB" w14:textId="064430C3" w:rsidR="0075308B" w:rsidRDefault="00BD42E1" w:rsidP="00EC1DD4">
                            <w:pPr>
                              <w:pStyle w:val="ListParagraph"/>
                              <w:ind w:left="1080"/>
                              <w:rPr>
                                <w:b w:val="0"/>
                                <w:sz w:val="24"/>
                                <w:szCs w:val="20"/>
                                <w:lang w:val="fr-CA"/>
                              </w:rPr>
                            </w:pPr>
                            <w:r>
                              <w:rPr>
                                <w:b w:val="0"/>
                                <w:bCs/>
                                <w:sz w:val="24"/>
                                <w:szCs w:val="20"/>
                                <w:lang w:val="fr-CA"/>
                              </w:rPr>
                              <w:t xml:space="preserve">Confirme la transaction </w:t>
                            </w:r>
                            <w:r w:rsidR="00F66448">
                              <w:rPr>
                                <w:b w:val="0"/>
                                <w:bCs/>
                                <w:sz w:val="24"/>
                                <w:szCs w:val="20"/>
                                <w:lang w:val="fr-CA"/>
                              </w:rPr>
                              <w:t>de la commande</w:t>
                            </w:r>
                            <w:r w:rsidR="005B5CB7">
                              <w:rPr>
                                <w:b w:val="0"/>
                                <w:bCs/>
                                <w:sz w:val="24"/>
                                <w:szCs w:val="20"/>
                                <w:lang w:val="fr-CA"/>
                              </w:rPr>
                              <w:t>.</w:t>
                            </w:r>
                          </w:p>
                          <w:p w14:paraId="088FC821" w14:textId="672B8CD1" w:rsidR="0075308B" w:rsidRPr="00F54231" w:rsidRDefault="00F54231" w:rsidP="00F54231">
                            <w:pPr>
                              <w:pStyle w:val="ListParagraph"/>
                              <w:numPr>
                                <w:ilvl w:val="0"/>
                                <w:numId w:val="17"/>
                              </w:numPr>
                              <w:rPr>
                                <w:lang w:val="fr-CA"/>
                              </w:rPr>
                            </w:pPr>
                            <w:r>
                              <w:rPr>
                                <w:lang w:val="fr-CA"/>
                              </w:rPr>
                              <w:t>Retourne à la page transac</w:t>
                            </w:r>
                            <w:r w:rsidR="00393D58">
                              <w:rPr>
                                <w:lang w:val="fr-CA"/>
                              </w:rPr>
                              <w:t>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AD8D6" id="_x0000_s1121" type="#_x0000_t202" style="position:absolute;margin-left:-13.3pt;margin-top:17.55pt;width:501.5pt;height:141.25pt;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" strokeweight=".5pt">
                <v:textbox>
                  <w:txbxContent>
                    <w:p w14:paraId="55429D5B" w14:textId="39B4CFFE" w:rsidR="00775BF8" w:rsidRDefault="0075308B" w:rsidP="002E14C6">
                      <w:pPr>
                        <w:pStyle w:val="ListParagraph"/>
                        <w:numPr>
                          <w:ilvl w:val="0"/>
                          <w:numId w:val="17"/>
                        </w:numPr>
                        <w:rPr>
                          <w:lang w:val="fr-CA"/>
                        </w:rPr>
                      </w:pPr>
                      <w:r w:rsidRPr="00F05C86">
                        <w:rPr>
                          <w:lang w:val="fr-CA"/>
                        </w:rPr>
                        <w:t xml:space="preserve">Champ </w:t>
                      </w:r>
                      <w:r w:rsidR="00087350">
                        <w:rPr>
                          <w:lang w:val="fr-CA"/>
                        </w:rPr>
                        <w:t>de choix pour choisir le type de paiement</w:t>
                      </w:r>
                      <w:r w:rsidR="00C83608">
                        <w:rPr>
                          <w:lang w:val="fr-CA"/>
                        </w:rPr>
                        <w:t xml:space="preserve"> (Choisissez </w:t>
                      </w:r>
                      <w:r w:rsidR="006C0FE6">
                        <w:rPr>
                          <w:lang w:val="fr-CA"/>
                        </w:rPr>
                        <w:t>le mode PayPal balance)</w:t>
                      </w:r>
                    </w:p>
                    <w:p w14:paraId="78BDD4F7" w14:textId="4E74B980" w:rsidR="0072533F" w:rsidRPr="00ED0E30" w:rsidRDefault="0072533F" w:rsidP="0072533F">
                      <w:pPr>
                        <w:pStyle w:val="ListParagraph"/>
                        <w:numPr>
                          <w:ilvl w:val="0"/>
                          <w:numId w:val="17"/>
                        </w:numPr>
                        <w:rPr>
                          <w:lang w:val="en-CA"/>
                        </w:rPr>
                      </w:pPr>
                      <w:r w:rsidRPr="005B5CB7">
                        <w:rPr>
                          <w:lang w:val="en-CA"/>
                        </w:rPr>
                        <w:t xml:space="preserve">Bouton </w:t>
                      </w:r>
                      <w:r w:rsidR="005B5CB7">
                        <w:rPr>
                          <w:lang w:val="en-CA"/>
                        </w:rPr>
                        <w:t>« Continue to Review Order »</w:t>
                      </w:r>
                    </w:p>
                    <w:p w14:paraId="1767DCBB" w14:textId="064430C3" w:rsidR="0075308B" w:rsidRDefault="00BD42E1" w:rsidP="00EC1DD4">
                      <w:pPr>
                        <w:pStyle w:val="ListParagraph"/>
                        <w:ind w:left="1080"/>
                        <w:rPr>
                          <w:b w:val="0"/>
                          <w:sz w:val="24"/>
                          <w:szCs w:val="20"/>
                          <w:lang w:val="fr-CA"/>
                        </w:rPr>
                      </w:pPr>
                      <w:r>
                        <w:rPr>
                          <w:b w:val="0"/>
                          <w:bCs/>
                          <w:sz w:val="24"/>
                          <w:szCs w:val="20"/>
                          <w:lang w:val="fr-CA"/>
                        </w:rPr>
                        <w:t xml:space="preserve">Confirme la transaction </w:t>
                      </w:r>
                      <w:r w:rsidR="00F66448">
                        <w:rPr>
                          <w:b w:val="0"/>
                          <w:bCs/>
                          <w:sz w:val="24"/>
                          <w:szCs w:val="20"/>
                          <w:lang w:val="fr-CA"/>
                        </w:rPr>
                        <w:t>de la commande</w:t>
                      </w:r>
                      <w:r w:rsidR="005B5CB7">
                        <w:rPr>
                          <w:b w:val="0"/>
                          <w:bCs/>
                          <w:sz w:val="24"/>
                          <w:szCs w:val="20"/>
                          <w:lang w:val="fr-CA"/>
                        </w:rPr>
                        <w:t>.</w:t>
                      </w:r>
                    </w:p>
                    <w:p w14:paraId="088FC821" w14:textId="672B8CD1" w:rsidR="0075308B" w:rsidRPr="00F54231" w:rsidRDefault="00F54231" w:rsidP="00F54231">
                      <w:pPr>
                        <w:pStyle w:val="ListParagraph"/>
                        <w:numPr>
                          <w:ilvl w:val="0"/>
                          <w:numId w:val="17"/>
                        </w:numPr>
                        <w:rPr>
                          <w:lang w:val="fr-CA"/>
                        </w:rPr>
                      </w:pPr>
                      <w:r>
                        <w:rPr>
                          <w:lang w:val="fr-CA"/>
                        </w:rPr>
                        <w:t>Retourne à la page transac</w:t>
                      </w:r>
                      <w:r w:rsidR="00393D58">
                        <w:rPr>
                          <w:lang w:val="fr-CA"/>
                        </w:rPr>
                        <w:t>tion.</w:t>
                      </w:r>
                    </w:p>
                  </w:txbxContent>
                </v:textbox>
                <w10:wrap anchorx="margin"/>
              </v:shape>
            </w:pict>
          </mc:Fallback>
        </mc:AlternateContent>
      </w:r>
    </w:p>
    <w:p w14:paraId="064053ED" w14:textId="027F070A" w:rsidR="004165B6" w:rsidRDefault="004165B6" w:rsidP="00EB70B8">
      <w:pPr>
        <w:rPr>
          <w:rFonts w:asciiTheme="majorHAnsi" w:eastAsiaTheme="majorEastAsia" w:hAnsiTheme="majorHAnsi" w:cstheme="majorBidi"/>
          <w:color w:val="061F57" w:themeColor="text2" w:themeShade="BF"/>
          <w:kern w:val="28"/>
          <w:sz w:val="52"/>
          <w:szCs w:val="32"/>
        </w:rPr>
      </w:pPr>
      <w:r>
        <w:rPr>
          <w:rFonts w:asciiTheme="majorHAnsi" w:eastAsiaTheme="majorEastAsia" w:hAnsiTheme="majorHAnsi" w:cstheme="majorBidi"/>
          <w:color w:val="061F57" w:themeColor="text2" w:themeShade="BF"/>
          <w:kern w:val="28"/>
          <w:sz w:val="52"/>
          <w:szCs w:val="32"/>
        </w:rPr>
        <w:br w:type="page"/>
      </w:r>
    </w:p>
    <w:p w14:paraId="0FEE0BA7" w14:textId="0834445C" w:rsidR="004165B6" w:rsidRDefault="0075308B" w:rsidP="00EB70B8">
      <w:pPr>
        <w:rPr>
          <w:rFonts w:asciiTheme="majorHAnsi" w:eastAsiaTheme="majorEastAsia" w:hAnsiTheme="majorHAnsi" w:cstheme="majorBidi"/>
          <w:color w:val="061F57" w:themeColor="text2" w:themeShade="BF"/>
          <w:kern w:val="28"/>
          <w:sz w:val="52"/>
          <w:szCs w:val="32"/>
        </w:rPr>
      </w:pPr>
      <w:r>
        <w:rPr>
          <w:noProof/>
        </w:rPr>
        <w:lastRenderedPageBreak/>
        <mc:AlternateContent>
          <mc:Choice Requires="wps">
            <w:drawing>
              <wp:anchor distT="0" distB="0" distL="114300" distR="114300" simplePos="0" relativeHeight="251658434" behindDoc="0" locked="0" layoutInCell="1" allowOverlap="1" wp14:anchorId="02EBFD48" wp14:editId="5ACE109A">
                <wp:simplePos x="0" y="0"/>
                <wp:positionH relativeFrom="margin">
                  <wp:posOffset>1580515</wp:posOffset>
                </wp:positionH>
                <wp:positionV relativeFrom="paragraph">
                  <wp:posOffset>2765425</wp:posOffset>
                </wp:positionV>
                <wp:extent cx="2998470" cy="358140"/>
                <wp:effectExtent l="0" t="0" r="11430" b="22860"/>
                <wp:wrapNone/>
                <wp:docPr id="484425790" name="Rectangle 37"/>
                <wp:cNvGraphicFramePr/>
                <a:graphic xmlns:a="http://schemas.openxmlformats.org/drawingml/2006/main">
                  <a:graphicData uri="http://schemas.microsoft.com/office/word/2010/wordprocessingShape">
                    <wps:wsp>
                      <wps:cNvSpPr/>
                      <wps:spPr>
                        <a:xfrm>
                          <a:off x="0" y="0"/>
                          <a:ext cx="2998470" cy="358140"/>
                        </a:xfrm>
                        <a:prstGeom prst="rect">
                          <a:avLst/>
                        </a:prstGeom>
                        <a:noFill/>
                        <a:ln w="25400">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7" style="position:absolute;margin-left:124.45pt;margin-top:217.75pt;width:236.1pt;height:28.2pt;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04DC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">
                <w10:wrap anchorx="margin"/>
              </v:rect>
            </w:pict>
          </mc:Fallback>
        </mc:AlternateContent>
      </w:r>
      <w:r>
        <w:rPr>
          <w:noProof/>
        </w:rPr>
        <mc:AlternateContent>
          <mc:Choice Requires="wps">
            <w:drawing>
              <wp:anchor distT="0" distB="0" distL="114300" distR="114300" simplePos="0" relativeHeight="251658435" behindDoc="0" locked="0" layoutInCell="1" allowOverlap="1" wp14:anchorId="38061E40" wp14:editId="1DA4EABD">
                <wp:simplePos x="0" y="0"/>
                <wp:positionH relativeFrom="column">
                  <wp:posOffset>1250900</wp:posOffset>
                </wp:positionH>
                <wp:positionV relativeFrom="paragraph">
                  <wp:posOffset>2757830</wp:posOffset>
                </wp:positionV>
                <wp:extent cx="815889" cy="955040"/>
                <wp:effectExtent l="0" t="0" r="0" b="0"/>
                <wp:wrapNone/>
                <wp:docPr id="197298627" name="Zone de texte 8"/>
                <wp:cNvGraphicFramePr/>
                <a:graphic xmlns:a="http://schemas.openxmlformats.org/drawingml/2006/main">
                  <a:graphicData uri="http://schemas.microsoft.com/office/word/2010/wordprocessingShape">
                    <wps:wsp>
                      <wps:cNvSpPr txBox="1"/>
                      <wps:spPr>
                        <a:xfrm>
                          <a:off x="0" y="0"/>
                          <a:ext cx="815889" cy="955040"/>
                        </a:xfrm>
                        <a:prstGeom prst="rect">
                          <a:avLst/>
                        </a:prstGeom>
                        <a:noFill/>
                        <a:ln w="6350">
                          <a:noFill/>
                        </a:ln>
                      </wps:spPr>
                      <wps:txbx>
                        <w:txbxContent>
                          <w:p w14:paraId="05FF5B51" w14:textId="6F9FA7B0" w:rsidR="0075308B" w:rsidRPr="00303613" w:rsidRDefault="0075308B" w:rsidP="0075308B">
                            <w:pPr>
                              <w:rPr>
                                <w:color w:val="FF0000"/>
                                <w:lang w:val="fr-CA"/>
                              </w:rPr>
                            </w:pPr>
                            <w:r>
                              <w:rPr>
                                <w:color w:val="FF0000"/>
                                <w:lang w:val="fr-CA"/>
                              </w:rPr>
                              <w:t>1</w:t>
                            </w:r>
                            <w:r w:rsidRPr="00303613">
                              <w:rPr>
                                <w:color w:val="FF0000"/>
                                <w:lang w:val="fr-CA"/>
                              </w:rPr>
                              <w:t>.</w:t>
                            </w:r>
                          </w:p>
                          <w:p w14:paraId="305EEA66" w14:textId="77777777" w:rsidR="0075308B" w:rsidRDefault="0075308B" w:rsidP="007530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1E40" id="_x0000_s1122" type="#_x0000_t202" style="position:absolute;margin-left:98.5pt;margin-top:217.15pt;width:64.25pt;height:75.2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" filled="f" stroked="f" strokeweight=".5pt">
                <v:textbox>
                  <w:txbxContent>
                    <w:p w14:paraId="05FF5B51" w14:textId="6F9FA7B0" w:rsidR="0075308B" w:rsidRPr="00303613" w:rsidRDefault="0075308B" w:rsidP="0075308B">
                      <w:pPr>
                        <w:rPr>
                          <w:color w:val="FF0000"/>
                          <w:lang w:val="fr-CA"/>
                        </w:rPr>
                      </w:pPr>
                      <w:r>
                        <w:rPr>
                          <w:color w:val="FF0000"/>
                          <w:lang w:val="fr-CA"/>
                        </w:rPr>
                        <w:t>1</w:t>
                      </w:r>
                      <w:r w:rsidRPr="00303613">
                        <w:rPr>
                          <w:color w:val="FF0000"/>
                          <w:lang w:val="fr-CA"/>
                        </w:rPr>
                        <w:t>.</w:t>
                      </w:r>
                    </w:p>
                    <w:p w14:paraId="305EEA66" w14:textId="77777777" w:rsidR="0075308B" w:rsidRDefault="0075308B" w:rsidP="0075308B"/>
                  </w:txbxContent>
                </v:textbox>
              </v:shape>
            </w:pict>
          </mc:Fallback>
        </mc:AlternateContent>
      </w:r>
      <w:r w:rsidRPr="00CE0B6D">
        <w:rPr>
          <w:rFonts w:asciiTheme="majorHAnsi" w:eastAsiaTheme="majorEastAsia" w:hAnsiTheme="majorHAnsi" w:cstheme="majorBidi"/>
          <w:noProof/>
          <w:color w:val="061F57" w:themeColor="text2" w:themeShade="BF"/>
          <w:kern w:val="28"/>
          <w:sz w:val="52"/>
          <w:szCs w:val="32"/>
        </w:rPr>
        <w:drawing>
          <wp:inline distT="0" distB="0" distL="0" distR="0" wp14:anchorId="08B2D909" wp14:editId="052862F7">
            <wp:extent cx="6097270" cy="4060825"/>
            <wp:effectExtent l="0" t="0" r="0" b="0"/>
            <wp:docPr id="55458454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4542" name="Picture 1" descr="A screen shot of a phone&#10;&#10;Description automatically generated"/>
                    <pic:cNvPicPr/>
                  </pic:nvPicPr>
                  <pic:blipFill>
                    <a:blip r:embed="rId52"/>
                    <a:stretch>
                      <a:fillRect/>
                    </a:stretch>
                  </pic:blipFill>
                  <pic:spPr>
                    <a:xfrm>
                      <a:off x="0" y="0"/>
                      <a:ext cx="6097270" cy="4060825"/>
                    </a:xfrm>
                    <a:prstGeom prst="rect">
                      <a:avLst/>
                    </a:prstGeom>
                  </pic:spPr>
                </pic:pic>
              </a:graphicData>
            </a:graphic>
          </wp:inline>
        </w:drawing>
      </w:r>
    </w:p>
    <w:p w14:paraId="74F0F77B" w14:textId="1908C614" w:rsidR="00CB3561" w:rsidRDefault="000D507A" w:rsidP="00EB70B8">
      <w:pPr>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658436" behindDoc="0" locked="0" layoutInCell="1" allowOverlap="1" wp14:anchorId="0365A811" wp14:editId="1121330C">
                <wp:simplePos x="0" y="0"/>
                <wp:positionH relativeFrom="margin">
                  <wp:posOffset>-36576</wp:posOffset>
                </wp:positionH>
                <wp:positionV relativeFrom="paragraph">
                  <wp:posOffset>496087</wp:posOffset>
                </wp:positionV>
                <wp:extent cx="6198870" cy="731520"/>
                <wp:effectExtent l="0" t="0" r="11430" b="11430"/>
                <wp:wrapNone/>
                <wp:docPr id="1857116622" name="Zone de texte 10"/>
                <wp:cNvGraphicFramePr/>
                <a:graphic xmlns:a="http://schemas.openxmlformats.org/drawingml/2006/main">
                  <a:graphicData uri="http://schemas.microsoft.com/office/word/2010/wordprocessingShape">
                    <wps:wsp>
                      <wps:cNvSpPr txBox="1"/>
                      <wps:spPr>
                        <a:xfrm>
                          <a:off x="0" y="0"/>
                          <a:ext cx="6198870" cy="731520"/>
                        </a:xfrm>
                        <a:prstGeom prst="rect">
                          <a:avLst/>
                        </a:prstGeom>
                        <a:solidFill>
                          <a:srgbClr val="FFFFFF"/>
                        </a:solidFill>
                        <a:ln w="6350">
                          <a:solidFill>
                            <a:prstClr val="black"/>
                          </a:solidFill>
                        </a:ln>
                      </wps:spPr>
                      <wps:txbx>
                        <w:txbxContent>
                          <w:p w14:paraId="7CA12D82" w14:textId="1637E0DD" w:rsidR="000D507A" w:rsidRPr="00061AC3" w:rsidRDefault="000D507A" w:rsidP="0046155E">
                            <w:pPr>
                              <w:pStyle w:val="ListParagraph"/>
                              <w:numPr>
                                <w:ilvl w:val="0"/>
                                <w:numId w:val="24"/>
                              </w:numPr>
                              <w:rPr>
                                <w:lang w:val="fr-CA"/>
                              </w:rPr>
                            </w:pPr>
                            <w:r>
                              <w:rPr>
                                <w:lang w:val="fr-CA"/>
                              </w:rPr>
                              <w:t xml:space="preserve">Bouton pour </w:t>
                            </w:r>
                            <w:r w:rsidR="00C21E50">
                              <w:rPr>
                                <w:lang w:val="fr-CA"/>
                              </w:rPr>
                              <w:t>retourne</w:t>
                            </w:r>
                            <w:r w:rsidR="005266E7">
                              <w:rPr>
                                <w:lang w:val="fr-CA"/>
                              </w:rPr>
                              <w:t>r</w:t>
                            </w:r>
                            <w:r w:rsidR="00C21E50">
                              <w:rPr>
                                <w:lang w:val="fr-CA"/>
                              </w:rPr>
                              <w:t xml:space="preserve"> à</w:t>
                            </w:r>
                            <w:r>
                              <w:rPr>
                                <w:lang w:val="fr-CA"/>
                              </w:rPr>
                              <w:t xml:space="preserve"> la </w:t>
                            </w:r>
                            <w:r w:rsidR="00C21E50">
                              <w:rPr>
                                <w:lang w:val="fr-CA"/>
                              </w:rPr>
                              <w:t>page d’accueil</w:t>
                            </w:r>
                            <w:r w:rsidR="005266E7">
                              <w:rPr>
                                <w:lang w:val="fr-CA"/>
                              </w:rPr>
                              <w:t xml:space="preserve"> après </w:t>
                            </w:r>
                            <w:r w:rsidR="001C0ED1">
                              <w:rPr>
                                <w:lang w:val="fr-CA"/>
                              </w:rPr>
                              <w:t xml:space="preserve">avoir </w:t>
                            </w:r>
                            <w:proofErr w:type="spellStart"/>
                            <w:r w:rsidR="001C0ED1">
                              <w:rPr>
                                <w:lang w:val="fr-CA"/>
                              </w:rPr>
                              <w:t>effectuer</w:t>
                            </w:r>
                            <w:proofErr w:type="spellEnd"/>
                            <w:r w:rsidR="007B7129">
                              <w:rPr>
                                <w:lang w:val="fr-CA"/>
                              </w:rPr>
                              <w:t xml:space="preserve"> </w:t>
                            </w:r>
                            <w:r w:rsidR="0048492E">
                              <w:rPr>
                                <w:lang w:val="fr-CA"/>
                              </w:rPr>
                              <w:t>le paiement PayPal.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5A811" id="_x0000_s1123" type="#_x0000_t202" style="position:absolute;margin-left:-2.9pt;margin-top:39.05pt;width:488.1pt;height:57.6pt;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" strokeweight=".5pt">
                <v:textbox>
                  <w:txbxContent>
                    <w:p w14:paraId="7CA12D82" w14:textId="1637E0DD" w:rsidR="000D507A" w:rsidRPr="00061AC3" w:rsidRDefault="000D507A" w:rsidP="0046155E">
                      <w:pPr>
                        <w:pStyle w:val="ListParagraph"/>
                        <w:numPr>
                          <w:ilvl w:val="0"/>
                          <w:numId w:val="24"/>
                        </w:numPr>
                        <w:rPr>
                          <w:lang w:val="fr-CA"/>
                        </w:rPr>
                      </w:pPr>
                      <w:r>
                        <w:rPr>
                          <w:lang w:val="fr-CA"/>
                        </w:rPr>
                        <w:t xml:space="preserve">Bouton pour </w:t>
                      </w:r>
                      <w:r w:rsidR="00C21E50">
                        <w:rPr>
                          <w:lang w:val="fr-CA"/>
                        </w:rPr>
                        <w:t>retourne</w:t>
                      </w:r>
                      <w:r w:rsidR="005266E7">
                        <w:rPr>
                          <w:lang w:val="fr-CA"/>
                        </w:rPr>
                        <w:t>r</w:t>
                      </w:r>
                      <w:r w:rsidR="00C21E50">
                        <w:rPr>
                          <w:lang w:val="fr-CA"/>
                        </w:rPr>
                        <w:t xml:space="preserve"> à</w:t>
                      </w:r>
                      <w:r>
                        <w:rPr>
                          <w:lang w:val="fr-CA"/>
                        </w:rPr>
                        <w:t xml:space="preserve"> la </w:t>
                      </w:r>
                      <w:r w:rsidR="00C21E50">
                        <w:rPr>
                          <w:lang w:val="fr-CA"/>
                        </w:rPr>
                        <w:t>page d’accueil</w:t>
                      </w:r>
                      <w:r w:rsidR="005266E7">
                        <w:rPr>
                          <w:lang w:val="fr-CA"/>
                        </w:rPr>
                        <w:t xml:space="preserve"> après </w:t>
                      </w:r>
                      <w:r w:rsidR="001C0ED1">
                        <w:rPr>
                          <w:lang w:val="fr-CA"/>
                        </w:rPr>
                        <w:t xml:space="preserve">avoir </w:t>
                      </w:r>
                      <w:proofErr w:type="spellStart"/>
                      <w:r w:rsidR="001C0ED1">
                        <w:rPr>
                          <w:lang w:val="fr-CA"/>
                        </w:rPr>
                        <w:t>effectuer</w:t>
                      </w:r>
                      <w:proofErr w:type="spellEnd"/>
                      <w:r w:rsidR="007B7129">
                        <w:rPr>
                          <w:lang w:val="fr-CA"/>
                        </w:rPr>
                        <w:t xml:space="preserve"> </w:t>
                      </w:r>
                      <w:r w:rsidR="0048492E">
                        <w:rPr>
                          <w:lang w:val="fr-CA"/>
                        </w:rPr>
                        <w:t>le paiement PayPal.</w:t>
                      </w:r>
                    </w:p>
                  </w:txbxContent>
                </v:textbox>
                <w10:wrap anchorx="margin"/>
              </v:shape>
            </w:pict>
          </mc:Fallback>
        </mc:AlternateContent>
      </w:r>
    </w:p>
    <w:sectPr w:rsidR="00CB3561" w:rsidSect="00A33AD0">
      <w:headerReference w:type="default" r:id="rId53"/>
      <w:footerReference w:type="default" r:id="rId54"/>
      <w:headerReference w:type="first" r:id="rId55"/>
      <w:footerReference w:type="first" r:id="rId56"/>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4EE78" w14:textId="77777777" w:rsidR="000D0E3E" w:rsidRDefault="000D0E3E">
      <w:r>
        <w:separator/>
      </w:r>
    </w:p>
    <w:p w14:paraId="6ECD5313" w14:textId="77777777" w:rsidR="000D0E3E" w:rsidRDefault="000D0E3E"/>
  </w:endnote>
  <w:endnote w:type="continuationSeparator" w:id="0">
    <w:p w14:paraId="4894EAE0" w14:textId="77777777" w:rsidR="000D0E3E" w:rsidRDefault="000D0E3E">
      <w:r>
        <w:continuationSeparator/>
      </w:r>
    </w:p>
    <w:p w14:paraId="14036174" w14:textId="77777777" w:rsidR="000D0E3E" w:rsidRDefault="000D0E3E"/>
  </w:endnote>
  <w:endnote w:type="continuationNotice" w:id="1">
    <w:p w14:paraId="0200F73A" w14:textId="77777777" w:rsidR="000D0E3E" w:rsidRDefault="000D0E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EB584" w14:textId="1802A1FB" w:rsidR="00DF027C" w:rsidRDefault="00002F00">
    <w:pPr>
      <w:pStyle w:val="Footer"/>
      <w:jc w:val="center"/>
    </w:pPr>
    <w:r>
      <w:rPr>
        <w:lang w:bidi="fr-FR"/>
      </w:rPr>
      <w:fldChar w:fldCharType="begin"/>
    </w:r>
    <w:r>
      <w:rPr>
        <w:lang w:bidi="fr-FR"/>
      </w:rPr>
      <w:instrText xml:space="preserve"> PAGE   \* MERGEFORMAT </w:instrText>
    </w:r>
    <w:r>
      <w:rPr>
        <w:lang w:bidi="fr-FR"/>
      </w:rPr>
      <w:fldChar w:fldCharType="separate"/>
    </w:r>
    <w:r w:rsidR="00D342A6">
      <w:rPr>
        <w:noProof/>
        <w:lang w:bidi="fr-FR"/>
      </w:rPr>
      <w:t>2</w:t>
    </w:r>
    <w:r>
      <w:rPr>
        <w:noProof/>
        <w:lang w:bidi="fr-FR"/>
      </w:rPr>
      <w:fldChar w:fldCharType="end"/>
    </w:r>
  </w:p>
  <w:p w14:paraId="009671B5" w14:textId="77777777" w:rsidR="00DF027C" w:rsidRDefault="00DF02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6D0EA" w14:textId="5A6DFAD1" w:rsidR="00002F00" w:rsidRDefault="00002F00">
    <w:pPr>
      <w:pStyle w:val="Footer"/>
    </w:pPr>
    <w:r>
      <w:rPr>
        <w:noProof/>
        <w:lang w:val="en-US" w:eastAsia="zh-CN"/>
      </w:rPr>
      <mc:AlternateContent>
        <mc:Choice Requires="wps">
          <w:drawing>
            <wp:anchor distT="0" distB="0" distL="114300" distR="114300" simplePos="0" relativeHeight="251658242" behindDoc="1" locked="0" layoutInCell="1" allowOverlap="1" wp14:anchorId="483C185D" wp14:editId="5CE2E16D">
              <wp:simplePos x="0" y="0"/>
              <wp:positionH relativeFrom="column">
                <wp:posOffset>-731520</wp:posOffset>
              </wp:positionH>
              <wp:positionV relativeFrom="paragraph">
                <wp:posOffset>-3577590</wp:posOffset>
              </wp:positionV>
              <wp:extent cx="7763256" cy="3987165"/>
              <wp:effectExtent l="0" t="0" r="9525" b="0"/>
              <wp:wrapNone/>
              <wp:docPr id="11" name="Rectangle 11" descr="Rectangle coloré"/>
              <wp:cNvGraphicFramePr/>
              <a:graphic xmlns:a="http://schemas.openxmlformats.org/drawingml/2006/main">
                <a:graphicData uri="http://schemas.microsoft.com/office/word/2010/wordprocessingShape">
                  <wps:wsp>
                    <wps:cNvSpPr/>
                    <wps:spPr>
                      <a:xfrm>
                        <a:off x="0" y="0"/>
                        <a:ext cx="7763256" cy="398716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rto="http://schemas.microsoft.com/office/word/2006/arto" xmlns:a="http://schemas.openxmlformats.org/drawingml/2006/main">
          <w:pict>
            <v:rect id="Rectangle 11" style="position:absolute;margin-left:-57.6pt;margin-top:-281.7pt;width:611.3pt;height:313.95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Rectangle coloré" o:spid="_x0000_s1026" fillcolor="#34aba2 [3206]" stroked="f" strokeweight="2pt" w14:anchorId="266F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BBED1" w14:textId="77777777" w:rsidR="000D0E3E" w:rsidRDefault="000D0E3E">
      <w:r>
        <w:separator/>
      </w:r>
    </w:p>
    <w:p w14:paraId="2D2408DB" w14:textId="77777777" w:rsidR="000D0E3E" w:rsidRDefault="000D0E3E"/>
  </w:footnote>
  <w:footnote w:type="continuationSeparator" w:id="0">
    <w:p w14:paraId="430B7B76" w14:textId="77777777" w:rsidR="000D0E3E" w:rsidRDefault="000D0E3E">
      <w:r>
        <w:continuationSeparator/>
      </w:r>
    </w:p>
    <w:p w14:paraId="2A8C45B8" w14:textId="77777777" w:rsidR="000D0E3E" w:rsidRDefault="000D0E3E"/>
  </w:footnote>
  <w:footnote w:type="continuationNotice" w:id="1">
    <w:p w14:paraId="6987448A" w14:textId="77777777" w:rsidR="000D0E3E" w:rsidRDefault="000D0E3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12" w:type="dxa"/>
      <w:tblBorders>
        <w:bottom w:val="single" w:sz="36" w:space="0" w:color="34ABA2" w:themeColor="accent3"/>
      </w:tblBorders>
      <w:tblCellMar>
        <w:left w:w="0" w:type="dxa"/>
        <w:right w:w="0" w:type="dxa"/>
      </w:tblCellMar>
      <w:tblLook w:val="0000" w:firstRow="0" w:lastRow="0" w:firstColumn="0" w:lastColumn="0" w:noHBand="0" w:noVBand="0"/>
      <w:tblDescription w:val="Disposition de l’en-tête"/>
    </w:tblPr>
    <w:tblGrid>
      <w:gridCol w:w="9612"/>
    </w:tblGrid>
    <w:tr w:rsidR="00D077E9" w14:paraId="438B7EA3" w14:textId="77777777" w:rsidTr="00A33AD0">
      <w:trPr>
        <w:trHeight w:hRule="exact" w:val="259"/>
      </w:trPr>
      <w:tc>
        <w:tcPr>
          <w:tcW w:w="9612" w:type="dxa"/>
        </w:tcPr>
        <w:p w14:paraId="7E815AF6" w14:textId="19C3AFE7" w:rsidR="00D077E9" w:rsidRDefault="00D077E9">
          <w:pPr>
            <w:pStyle w:val="Header"/>
          </w:pPr>
        </w:p>
      </w:tc>
    </w:tr>
  </w:tbl>
  <w:p w14:paraId="59860303" w14:textId="77777777" w:rsidR="00D077E9" w:rsidRDefault="00D077E9" w:rsidP="00D07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61035" w14:textId="67F2FFC8" w:rsidR="0046337B" w:rsidRDefault="00002F00">
    <w:pPr>
      <w:pStyle w:val="Header"/>
    </w:pPr>
    <w:r>
      <w:rPr>
        <w:noProof/>
        <w:lang w:val="en-US" w:eastAsia="zh-CN"/>
      </w:rPr>
      <w:drawing>
        <wp:anchor distT="0" distB="0" distL="114300" distR="114300" simplePos="0" relativeHeight="251658240" behindDoc="1" locked="0" layoutInCell="1" allowOverlap="1" wp14:anchorId="3BB9F08C" wp14:editId="5A545FB7">
          <wp:simplePos x="0" y="0"/>
          <wp:positionH relativeFrom="column">
            <wp:posOffset>-769620</wp:posOffset>
          </wp:positionH>
          <wp:positionV relativeFrom="paragraph">
            <wp:posOffset>-457200</wp:posOffset>
          </wp:positionV>
          <wp:extent cx="9425940" cy="6675120"/>
          <wp:effectExtent l="0" t="0" r="3810" b="0"/>
          <wp:wrapNone/>
          <wp:docPr id="909235136" name="Image 9092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7056" name="Image 36155705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425940" cy="66751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8241" behindDoc="0" locked="0" layoutInCell="1" allowOverlap="1" wp14:anchorId="704B7B1D" wp14:editId="03F7FD9B">
              <wp:simplePos x="0" y="0"/>
              <wp:positionH relativeFrom="column">
                <wp:posOffset>-188595</wp:posOffset>
              </wp:positionH>
              <wp:positionV relativeFrom="paragraph">
                <wp:posOffset>457200</wp:posOffset>
              </wp:positionV>
              <wp:extent cx="3939540" cy="8265795"/>
              <wp:effectExtent l="0" t="0" r="3810" b="1905"/>
              <wp:wrapNone/>
              <wp:docPr id="13" name="Rectangle 13" descr="Rectangle blanc pour le texte sur la couverture"/>
              <wp:cNvGraphicFramePr/>
              <a:graphic xmlns:a="http://schemas.openxmlformats.org/drawingml/2006/main">
                <a:graphicData uri="http://schemas.microsoft.com/office/word/2010/wordprocessingShape">
                  <wps:wsp>
                    <wps:cNvSpPr/>
                    <wps:spPr>
                      <a:xfrm>
                        <a:off x="0" y="0"/>
                        <a:ext cx="3939540" cy="8265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rect id="Rectangle 13" style="position:absolute;margin-left:-14.85pt;margin-top:36pt;width:310.2pt;height:650.85pt;z-index:251658241;visibility:visible;mso-wrap-style:square;mso-wrap-distance-left:9pt;mso-wrap-distance-top:0;mso-wrap-distance-right:9pt;mso-wrap-distance-bottom:0;mso-position-horizontal:absolute;mso-position-horizontal-relative:text;mso-position-vertical:absolute;mso-position-vertical-relative:text;v-text-anchor:middle" alt="Rectangle blanc pour le texte sur la couverture" o:spid="_x0000_s1026" fillcolor="white [3212]" stroked="f" strokeweight="2pt" w14:anchorId="47020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D9F"/>
    <w:multiLevelType w:val="hybridMultilevel"/>
    <w:tmpl w:val="07CA0E6C"/>
    <w:lvl w:ilvl="0" w:tplc="8C922BD2">
      <w:start w:val="1"/>
      <w:numFmt w:val="decimal"/>
      <w:lvlText w:val="%1."/>
      <w:lvlJc w:val="left"/>
      <w:pPr>
        <w:ind w:left="927" w:hanging="360"/>
      </w:pPr>
      <w:rPr>
        <w:rFonts w:hint="default"/>
        <w:b/>
        <w:bCs w:val="0"/>
        <w:sz w:val="28"/>
        <w:szCs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C427712"/>
    <w:multiLevelType w:val="hybridMultilevel"/>
    <w:tmpl w:val="7528ED1A"/>
    <w:lvl w:ilvl="0" w:tplc="E098B65C">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 w15:restartNumberingAfterBreak="0">
    <w:nsid w:val="0FC34EFA"/>
    <w:multiLevelType w:val="hybridMultilevel"/>
    <w:tmpl w:val="15F019B0"/>
    <w:lvl w:ilvl="0" w:tplc="DE865E1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3" w15:restartNumberingAfterBreak="0">
    <w:nsid w:val="17B36620"/>
    <w:multiLevelType w:val="hybridMultilevel"/>
    <w:tmpl w:val="67048C8E"/>
    <w:lvl w:ilvl="0" w:tplc="61B84826">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4" w15:restartNumberingAfterBreak="0">
    <w:nsid w:val="1D8651F4"/>
    <w:multiLevelType w:val="hybridMultilevel"/>
    <w:tmpl w:val="00A0361C"/>
    <w:lvl w:ilvl="0" w:tplc="256E520C">
      <w:start w:val="1"/>
      <w:numFmt w:val="decimal"/>
      <w:lvlText w:val="%1."/>
      <w:lvlJc w:val="left"/>
      <w:pPr>
        <w:ind w:left="720" w:hanging="360"/>
      </w:pPr>
      <w:rPr>
        <w:rFonts w:hint="default"/>
        <w:b/>
        <w:bCs w:val="0"/>
        <w:sz w:val="28"/>
        <w:szCs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27F4040A"/>
    <w:multiLevelType w:val="hybridMultilevel"/>
    <w:tmpl w:val="B60676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D0D7E3B"/>
    <w:multiLevelType w:val="hybridMultilevel"/>
    <w:tmpl w:val="D23ABAE2"/>
    <w:lvl w:ilvl="0" w:tplc="A200495C">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7" w15:restartNumberingAfterBreak="0">
    <w:nsid w:val="2F8D7A3D"/>
    <w:multiLevelType w:val="hybridMultilevel"/>
    <w:tmpl w:val="EA7C501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3F945C2A"/>
    <w:multiLevelType w:val="hybridMultilevel"/>
    <w:tmpl w:val="B0A66986"/>
    <w:lvl w:ilvl="0" w:tplc="EAB265E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43334B53"/>
    <w:multiLevelType w:val="hybridMultilevel"/>
    <w:tmpl w:val="D1A8C9A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49DA630B"/>
    <w:multiLevelType w:val="hybridMultilevel"/>
    <w:tmpl w:val="F1E8F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34033A"/>
    <w:multiLevelType w:val="hybridMultilevel"/>
    <w:tmpl w:val="C576B21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4A7F35D4"/>
    <w:multiLevelType w:val="hybridMultilevel"/>
    <w:tmpl w:val="735AE7F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E1C5613"/>
    <w:multiLevelType w:val="hybridMultilevel"/>
    <w:tmpl w:val="F4F60ADC"/>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54174580"/>
    <w:multiLevelType w:val="hybridMultilevel"/>
    <w:tmpl w:val="997E206E"/>
    <w:lvl w:ilvl="0" w:tplc="1EAACD0A">
      <w:start w:val="1"/>
      <w:numFmt w:val="lowerLetter"/>
      <w:lvlText w:val="%1."/>
      <w:lvlJc w:val="left"/>
      <w:pPr>
        <w:ind w:left="1800" w:hanging="360"/>
      </w:pPr>
      <w:rPr>
        <w:rFonts w:hint="default"/>
      </w:rPr>
    </w:lvl>
    <w:lvl w:ilvl="1" w:tplc="0C0C0019" w:tentative="1">
      <w:start w:val="1"/>
      <w:numFmt w:val="lowerLetter"/>
      <w:lvlText w:val="%2."/>
      <w:lvlJc w:val="left"/>
      <w:pPr>
        <w:ind w:left="2520" w:hanging="360"/>
      </w:pPr>
    </w:lvl>
    <w:lvl w:ilvl="2" w:tplc="0C0C001B" w:tentative="1">
      <w:start w:val="1"/>
      <w:numFmt w:val="lowerRoman"/>
      <w:lvlText w:val="%3."/>
      <w:lvlJc w:val="right"/>
      <w:pPr>
        <w:ind w:left="3240" w:hanging="180"/>
      </w:pPr>
    </w:lvl>
    <w:lvl w:ilvl="3" w:tplc="0C0C000F" w:tentative="1">
      <w:start w:val="1"/>
      <w:numFmt w:val="decimal"/>
      <w:lvlText w:val="%4."/>
      <w:lvlJc w:val="left"/>
      <w:pPr>
        <w:ind w:left="3960" w:hanging="360"/>
      </w:pPr>
    </w:lvl>
    <w:lvl w:ilvl="4" w:tplc="0C0C0019" w:tentative="1">
      <w:start w:val="1"/>
      <w:numFmt w:val="lowerLetter"/>
      <w:lvlText w:val="%5."/>
      <w:lvlJc w:val="left"/>
      <w:pPr>
        <w:ind w:left="4680" w:hanging="360"/>
      </w:pPr>
    </w:lvl>
    <w:lvl w:ilvl="5" w:tplc="0C0C001B" w:tentative="1">
      <w:start w:val="1"/>
      <w:numFmt w:val="lowerRoman"/>
      <w:lvlText w:val="%6."/>
      <w:lvlJc w:val="right"/>
      <w:pPr>
        <w:ind w:left="5400" w:hanging="180"/>
      </w:pPr>
    </w:lvl>
    <w:lvl w:ilvl="6" w:tplc="0C0C000F" w:tentative="1">
      <w:start w:val="1"/>
      <w:numFmt w:val="decimal"/>
      <w:lvlText w:val="%7."/>
      <w:lvlJc w:val="left"/>
      <w:pPr>
        <w:ind w:left="6120" w:hanging="360"/>
      </w:pPr>
    </w:lvl>
    <w:lvl w:ilvl="7" w:tplc="0C0C0019" w:tentative="1">
      <w:start w:val="1"/>
      <w:numFmt w:val="lowerLetter"/>
      <w:lvlText w:val="%8."/>
      <w:lvlJc w:val="left"/>
      <w:pPr>
        <w:ind w:left="6840" w:hanging="360"/>
      </w:pPr>
    </w:lvl>
    <w:lvl w:ilvl="8" w:tplc="0C0C001B" w:tentative="1">
      <w:start w:val="1"/>
      <w:numFmt w:val="lowerRoman"/>
      <w:lvlText w:val="%9."/>
      <w:lvlJc w:val="right"/>
      <w:pPr>
        <w:ind w:left="7560" w:hanging="180"/>
      </w:pPr>
    </w:lvl>
  </w:abstractNum>
  <w:abstractNum w:abstractNumId="15" w15:restartNumberingAfterBreak="0">
    <w:nsid w:val="5B41260D"/>
    <w:multiLevelType w:val="hybridMultilevel"/>
    <w:tmpl w:val="EE4214BE"/>
    <w:lvl w:ilvl="0" w:tplc="1856F98E">
      <w:start w:val="1"/>
      <w:numFmt w:val="decimal"/>
      <w:lvlText w:val="%1."/>
      <w:lvlJc w:val="left"/>
      <w:pPr>
        <w:ind w:left="720" w:hanging="360"/>
      </w:pPr>
      <w:rPr>
        <w:rFonts w:hint="default"/>
        <w:b/>
        <w:bCs w:val="0"/>
        <w:sz w:val="28"/>
        <w:szCs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618B6310"/>
    <w:multiLevelType w:val="hybridMultilevel"/>
    <w:tmpl w:val="70B091C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62120FC2"/>
    <w:multiLevelType w:val="hybridMultilevel"/>
    <w:tmpl w:val="1DE2E844"/>
    <w:lvl w:ilvl="0" w:tplc="E520BCD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18" w15:restartNumberingAfterBreak="0">
    <w:nsid w:val="621B6FC0"/>
    <w:multiLevelType w:val="hybridMultilevel"/>
    <w:tmpl w:val="99421B2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629079BA"/>
    <w:multiLevelType w:val="hybridMultilevel"/>
    <w:tmpl w:val="DBB8CEC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6AA76328"/>
    <w:multiLevelType w:val="hybridMultilevel"/>
    <w:tmpl w:val="6EBA620A"/>
    <w:lvl w:ilvl="0" w:tplc="4CDAA02E">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1" w15:restartNumberingAfterBreak="0">
    <w:nsid w:val="6E6B42EF"/>
    <w:multiLevelType w:val="hybridMultilevel"/>
    <w:tmpl w:val="AA34FAFE"/>
    <w:lvl w:ilvl="0" w:tplc="A68CB6EA">
      <w:start w:val="1"/>
      <w:numFmt w:val="lowerLetter"/>
      <w:lvlText w:val="%1."/>
      <w:lvlJc w:val="left"/>
      <w:pPr>
        <w:ind w:left="1800" w:hanging="360"/>
      </w:pPr>
      <w:rPr>
        <w:rFonts w:hint="default"/>
      </w:rPr>
    </w:lvl>
    <w:lvl w:ilvl="1" w:tplc="0C0C0019" w:tentative="1">
      <w:start w:val="1"/>
      <w:numFmt w:val="lowerLetter"/>
      <w:lvlText w:val="%2."/>
      <w:lvlJc w:val="left"/>
      <w:pPr>
        <w:ind w:left="2520" w:hanging="360"/>
      </w:pPr>
    </w:lvl>
    <w:lvl w:ilvl="2" w:tplc="0C0C001B" w:tentative="1">
      <w:start w:val="1"/>
      <w:numFmt w:val="lowerRoman"/>
      <w:lvlText w:val="%3."/>
      <w:lvlJc w:val="right"/>
      <w:pPr>
        <w:ind w:left="3240" w:hanging="180"/>
      </w:pPr>
    </w:lvl>
    <w:lvl w:ilvl="3" w:tplc="0C0C000F" w:tentative="1">
      <w:start w:val="1"/>
      <w:numFmt w:val="decimal"/>
      <w:lvlText w:val="%4."/>
      <w:lvlJc w:val="left"/>
      <w:pPr>
        <w:ind w:left="3960" w:hanging="360"/>
      </w:pPr>
    </w:lvl>
    <w:lvl w:ilvl="4" w:tplc="0C0C0019" w:tentative="1">
      <w:start w:val="1"/>
      <w:numFmt w:val="lowerLetter"/>
      <w:lvlText w:val="%5."/>
      <w:lvlJc w:val="left"/>
      <w:pPr>
        <w:ind w:left="4680" w:hanging="360"/>
      </w:pPr>
    </w:lvl>
    <w:lvl w:ilvl="5" w:tplc="0C0C001B" w:tentative="1">
      <w:start w:val="1"/>
      <w:numFmt w:val="lowerRoman"/>
      <w:lvlText w:val="%6."/>
      <w:lvlJc w:val="right"/>
      <w:pPr>
        <w:ind w:left="5400" w:hanging="180"/>
      </w:pPr>
    </w:lvl>
    <w:lvl w:ilvl="6" w:tplc="0C0C000F" w:tentative="1">
      <w:start w:val="1"/>
      <w:numFmt w:val="decimal"/>
      <w:lvlText w:val="%7."/>
      <w:lvlJc w:val="left"/>
      <w:pPr>
        <w:ind w:left="6120" w:hanging="360"/>
      </w:pPr>
    </w:lvl>
    <w:lvl w:ilvl="7" w:tplc="0C0C0019" w:tentative="1">
      <w:start w:val="1"/>
      <w:numFmt w:val="lowerLetter"/>
      <w:lvlText w:val="%8."/>
      <w:lvlJc w:val="left"/>
      <w:pPr>
        <w:ind w:left="6840" w:hanging="360"/>
      </w:pPr>
    </w:lvl>
    <w:lvl w:ilvl="8" w:tplc="0C0C001B" w:tentative="1">
      <w:start w:val="1"/>
      <w:numFmt w:val="lowerRoman"/>
      <w:lvlText w:val="%9."/>
      <w:lvlJc w:val="right"/>
      <w:pPr>
        <w:ind w:left="7560" w:hanging="180"/>
      </w:pPr>
    </w:lvl>
  </w:abstractNum>
  <w:abstractNum w:abstractNumId="22" w15:restartNumberingAfterBreak="0">
    <w:nsid w:val="76741781"/>
    <w:multiLevelType w:val="hybridMultilevel"/>
    <w:tmpl w:val="E452D376"/>
    <w:lvl w:ilvl="0" w:tplc="C05E88AE">
      <w:start w:val="1"/>
      <w:numFmt w:val="decimal"/>
      <w:lvlText w:val="%1."/>
      <w:lvlJc w:val="left"/>
      <w:pPr>
        <w:ind w:left="1080" w:hanging="72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7C8C5757"/>
    <w:multiLevelType w:val="hybridMultilevel"/>
    <w:tmpl w:val="6936A42C"/>
    <w:lvl w:ilvl="0" w:tplc="4660266C">
      <w:start w:val="1"/>
      <w:numFmt w:val="lowerLetter"/>
      <w:lvlText w:val="%1."/>
      <w:lvlJc w:val="left"/>
      <w:pPr>
        <w:ind w:left="1800" w:hanging="360"/>
      </w:pPr>
      <w:rPr>
        <w:rFonts w:hint="default"/>
      </w:rPr>
    </w:lvl>
    <w:lvl w:ilvl="1" w:tplc="0C0C0019" w:tentative="1">
      <w:start w:val="1"/>
      <w:numFmt w:val="lowerLetter"/>
      <w:lvlText w:val="%2."/>
      <w:lvlJc w:val="left"/>
      <w:pPr>
        <w:ind w:left="2520" w:hanging="360"/>
      </w:pPr>
    </w:lvl>
    <w:lvl w:ilvl="2" w:tplc="0C0C001B" w:tentative="1">
      <w:start w:val="1"/>
      <w:numFmt w:val="lowerRoman"/>
      <w:lvlText w:val="%3."/>
      <w:lvlJc w:val="right"/>
      <w:pPr>
        <w:ind w:left="3240" w:hanging="180"/>
      </w:pPr>
    </w:lvl>
    <w:lvl w:ilvl="3" w:tplc="0C0C000F" w:tentative="1">
      <w:start w:val="1"/>
      <w:numFmt w:val="decimal"/>
      <w:lvlText w:val="%4."/>
      <w:lvlJc w:val="left"/>
      <w:pPr>
        <w:ind w:left="3960" w:hanging="360"/>
      </w:pPr>
    </w:lvl>
    <w:lvl w:ilvl="4" w:tplc="0C0C0019" w:tentative="1">
      <w:start w:val="1"/>
      <w:numFmt w:val="lowerLetter"/>
      <w:lvlText w:val="%5."/>
      <w:lvlJc w:val="left"/>
      <w:pPr>
        <w:ind w:left="4680" w:hanging="360"/>
      </w:pPr>
    </w:lvl>
    <w:lvl w:ilvl="5" w:tplc="0C0C001B" w:tentative="1">
      <w:start w:val="1"/>
      <w:numFmt w:val="lowerRoman"/>
      <w:lvlText w:val="%6."/>
      <w:lvlJc w:val="right"/>
      <w:pPr>
        <w:ind w:left="5400" w:hanging="180"/>
      </w:pPr>
    </w:lvl>
    <w:lvl w:ilvl="6" w:tplc="0C0C000F" w:tentative="1">
      <w:start w:val="1"/>
      <w:numFmt w:val="decimal"/>
      <w:lvlText w:val="%7."/>
      <w:lvlJc w:val="left"/>
      <w:pPr>
        <w:ind w:left="6120" w:hanging="360"/>
      </w:pPr>
    </w:lvl>
    <w:lvl w:ilvl="7" w:tplc="0C0C0019" w:tentative="1">
      <w:start w:val="1"/>
      <w:numFmt w:val="lowerLetter"/>
      <w:lvlText w:val="%8."/>
      <w:lvlJc w:val="left"/>
      <w:pPr>
        <w:ind w:left="6840" w:hanging="360"/>
      </w:pPr>
    </w:lvl>
    <w:lvl w:ilvl="8" w:tplc="0C0C001B" w:tentative="1">
      <w:start w:val="1"/>
      <w:numFmt w:val="lowerRoman"/>
      <w:lvlText w:val="%9."/>
      <w:lvlJc w:val="right"/>
      <w:pPr>
        <w:ind w:left="7560" w:hanging="180"/>
      </w:pPr>
    </w:lvl>
  </w:abstractNum>
  <w:num w:numId="1" w16cid:durableId="1136607712">
    <w:abstractNumId w:val="22"/>
  </w:num>
  <w:num w:numId="2" w16cid:durableId="1412192477">
    <w:abstractNumId w:val="1"/>
  </w:num>
  <w:num w:numId="3" w16cid:durableId="1166821908">
    <w:abstractNumId w:val="3"/>
  </w:num>
  <w:num w:numId="4" w16cid:durableId="1450123304">
    <w:abstractNumId w:val="18"/>
  </w:num>
  <w:num w:numId="5" w16cid:durableId="289096037">
    <w:abstractNumId w:val="17"/>
  </w:num>
  <w:num w:numId="6" w16cid:durableId="1155072226">
    <w:abstractNumId w:val="13"/>
  </w:num>
  <w:num w:numId="7" w16cid:durableId="559025634">
    <w:abstractNumId w:val="16"/>
  </w:num>
  <w:num w:numId="8" w16cid:durableId="556085247">
    <w:abstractNumId w:val="7"/>
  </w:num>
  <w:num w:numId="9" w16cid:durableId="199587747">
    <w:abstractNumId w:val="2"/>
  </w:num>
  <w:num w:numId="10" w16cid:durableId="1512262913">
    <w:abstractNumId w:val="15"/>
  </w:num>
  <w:num w:numId="11" w16cid:durableId="1049232224">
    <w:abstractNumId w:val="12"/>
  </w:num>
  <w:num w:numId="12" w16cid:durableId="1016155940">
    <w:abstractNumId w:val="19"/>
  </w:num>
  <w:num w:numId="13" w16cid:durableId="1235511009">
    <w:abstractNumId w:val="9"/>
  </w:num>
  <w:num w:numId="14" w16cid:durableId="1566837033">
    <w:abstractNumId w:val="0"/>
  </w:num>
  <w:num w:numId="15" w16cid:durableId="588585747">
    <w:abstractNumId w:val="5"/>
  </w:num>
  <w:num w:numId="16" w16cid:durableId="1930849626">
    <w:abstractNumId w:val="11"/>
  </w:num>
  <w:num w:numId="17" w16cid:durableId="760563689">
    <w:abstractNumId w:val="8"/>
  </w:num>
  <w:num w:numId="18" w16cid:durableId="150293400">
    <w:abstractNumId w:val="6"/>
  </w:num>
  <w:num w:numId="19" w16cid:durableId="174617868">
    <w:abstractNumId w:val="20"/>
  </w:num>
  <w:num w:numId="20" w16cid:durableId="1739161068">
    <w:abstractNumId w:val="14"/>
  </w:num>
  <w:num w:numId="21" w16cid:durableId="466975287">
    <w:abstractNumId w:val="21"/>
  </w:num>
  <w:num w:numId="22" w16cid:durableId="1342463713">
    <w:abstractNumId w:val="23"/>
  </w:num>
  <w:num w:numId="23" w16cid:durableId="1654487203">
    <w:abstractNumId w:val="4"/>
  </w:num>
  <w:num w:numId="24" w16cid:durableId="7503949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removePersonalInformation/>
  <w:removeDateAndTime/>
  <w:proofState w:spelling="clean"/>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04DC"/>
    <w:rsid w:val="000021ED"/>
    <w:rsid w:val="00002AB5"/>
    <w:rsid w:val="00002F00"/>
    <w:rsid w:val="000038FA"/>
    <w:rsid w:val="00004C21"/>
    <w:rsid w:val="0000510A"/>
    <w:rsid w:val="0000537C"/>
    <w:rsid w:val="0000677E"/>
    <w:rsid w:val="00006F1D"/>
    <w:rsid w:val="000070D2"/>
    <w:rsid w:val="00007179"/>
    <w:rsid w:val="0001043F"/>
    <w:rsid w:val="00011D0A"/>
    <w:rsid w:val="000126AB"/>
    <w:rsid w:val="00013D8F"/>
    <w:rsid w:val="00014841"/>
    <w:rsid w:val="00016963"/>
    <w:rsid w:val="00017864"/>
    <w:rsid w:val="00017C0C"/>
    <w:rsid w:val="00021DFA"/>
    <w:rsid w:val="00022CCF"/>
    <w:rsid w:val="0002369F"/>
    <w:rsid w:val="0002457E"/>
    <w:rsid w:val="0002482E"/>
    <w:rsid w:val="00024905"/>
    <w:rsid w:val="00025A64"/>
    <w:rsid w:val="000263BF"/>
    <w:rsid w:val="000269F0"/>
    <w:rsid w:val="00027CBA"/>
    <w:rsid w:val="0003055C"/>
    <w:rsid w:val="00031631"/>
    <w:rsid w:val="00033050"/>
    <w:rsid w:val="00033DCE"/>
    <w:rsid w:val="00034279"/>
    <w:rsid w:val="00036153"/>
    <w:rsid w:val="0003741D"/>
    <w:rsid w:val="0003755C"/>
    <w:rsid w:val="000375C4"/>
    <w:rsid w:val="00041580"/>
    <w:rsid w:val="0004256F"/>
    <w:rsid w:val="000433D4"/>
    <w:rsid w:val="00043C7D"/>
    <w:rsid w:val="0004420E"/>
    <w:rsid w:val="00044C18"/>
    <w:rsid w:val="000469FA"/>
    <w:rsid w:val="00047797"/>
    <w:rsid w:val="00050051"/>
    <w:rsid w:val="00050324"/>
    <w:rsid w:val="000521FB"/>
    <w:rsid w:val="00053713"/>
    <w:rsid w:val="000537E9"/>
    <w:rsid w:val="0005430A"/>
    <w:rsid w:val="000566BD"/>
    <w:rsid w:val="0005754A"/>
    <w:rsid w:val="00061AC3"/>
    <w:rsid w:val="0006470B"/>
    <w:rsid w:val="00066627"/>
    <w:rsid w:val="000678B0"/>
    <w:rsid w:val="00070D43"/>
    <w:rsid w:val="000715A6"/>
    <w:rsid w:val="000726D0"/>
    <w:rsid w:val="0007326D"/>
    <w:rsid w:val="0007458A"/>
    <w:rsid w:val="0007633A"/>
    <w:rsid w:val="00076EBC"/>
    <w:rsid w:val="0007735C"/>
    <w:rsid w:val="00082768"/>
    <w:rsid w:val="00083F56"/>
    <w:rsid w:val="0008409B"/>
    <w:rsid w:val="00084797"/>
    <w:rsid w:val="000851E3"/>
    <w:rsid w:val="000853C8"/>
    <w:rsid w:val="00085FDF"/>
    <w:rsid w:val="00087350"/>
    <w:rsid w:val="00087B13"/>
    <w:rsid w:val="00090455"/>
    <w:rsid w:val="00090ED2"/>
    <w:rsid w:val="00093245"/>
    <w:rsid w:val="00093AE0"/>
    <w:rsid w:val="00096DE2"/>
    <w:rsid w:val="00097718"/>
    <w:rsid w:val="000A0150"/>
    <w:rsid w:val="000A0218"/>
    <w:rsid w:val="000A1F9F"/>
    <w:rsid w:val="000A23E7"/>
    <w:rsid w:val="000A2C5E"/>
    <w:rsid w:val="000A2FFA"/>
    <w:rsid w:val="000A63C6"/>
    <w:rsid w:val="000A74F0"/>
    <w:rsid w:val="000B00C3"/>
    <w:rsid w:val="000B0F7D"/>
    <w:rsid w:val="000B15E1"/>
    <w:rsid w:val="000C067D"/>
    <w:rsid w:val="000C3B33"/>
    <w:rsid w:val="000C65DA"/>
    <w:rsid w:val="000C676E"/>
    <w:rsid w:val="000C6C7C"/>
    <w:rsid w:val="000C7F29"/>
    <w:rsid w:val="000D039D"/>
    <w:rsid w:val="000D0C44"/>
    <w:rsid w:val="000D0E3E"/>
    <w:rsid w:val="000D0EC1"/>
    <w:rsid w:val="000D150A"/>
    <w:rsid w:val="000D209D"/>
    <w:rsid w:val="000D23A3"/>
    <w:rsid w:val="000D286F"/>
    <w:rsid w:val="000D2EF4"/>
    <w:rsid w:val="000D43E2"/>
    <w:rsid w:val="000D507A"/>
    <w:rsid w:val="000E0711"/>
    <w:rsid w:val="000E1257"/>
    <w:rsid w:val="000E2C11"/>
    <w:rsid w:val="000E3037"/>
    <w:rsid w:val="000E44A0"/>
    <w:rsid w:val="000E5EE8"/>
    <w:rsid w:val="000E62F9"/>
    <w:rsid w:val="000E63C9"/>
    <w:rsid w:val="000E7A2C"/>
    <w:rsid w:val="000E7E60"/>
    <w:rsid w:val="000F137F"/>
    <w:rsid w:val="000F1776"/>
    <w:rsid w:val="000F2249"/>
    <w:rsid w:val="000F3BA0"/>
    <w:rsid w:val="000F3D41"/>
    <w:rsid w:val="000F4545"/>
    <w:rsid w:val="000F47FE"/>
    <w:rsid w:val="000F4D0B"/>
    <w:rsid w:val="000F60E0"/>
    <w:rsid w:val="000F7900"/>
    <w:rsid w:val="000F7F4F"/>
    <w:rsid w:val="00101BDD"/>
    <w:rsid w:val="0010329F"/>
    <w:rsid w:val="001044F9"/>
    <w:rsid w:val="001046C7"/>
    <w:rsid w:val="00104D84"/>
    <w:rsid w:val="00106231"/>
    <w:rsid w:val="00106259"/>
    <w:rsid w:val="00106FAF"/>
    <w:rsid w:val="00107298"/>
    <w:rsid w:val="00107654"/>
    <w:rsid w:val="001119C8"/>
    <w:rsid w:val="00112088"/>
    <w:rsid w:val="00112502"/>
    <w:rsid w:val="00112CEE"/>
    <w:rsid w:val="0011655E"/>
    <w:rsid w:val="0011679C"/>
    <w:rsid w:val="001167A8"/>
    <w:rsid w:val="0012216F"/>
    <w:rsid w:val="00122BD7"/>
    <w:rsid w:val="001276B0"/>
    <w:rsid w:val="00130E9D"/>
    <w:rsid w:val="0013109E"/>
    <w:rsid w:val="001325EB"/>
    <w:rsid w:val="00133F69"/>
    <w:rsid w:val="0013561C"/>
    <w:rsid w:val="001424ED"/>
    <w:rsid w:val="001436BB"/>
    <w:rsid w:val="00143B2B"/>
    <w:rsid w:val="001447E7"/>
    <w:rsid w:val="0014504E"/>
    <w:rsid w:val="00145B63"/>
    <w:rsid w:val="001467CB"/>
    <w:rsid w:val="00147AE3"/>
    <w:rsid w:val="0015043C"/>
    <w:rsid w:val="00150A6D"/>
    <w:rsid w:val="001519BD"/>
    <w:rsid w:val="00151A7E"/>
    <w:rsid w:val="001524E2"/>
    <w:rsid w:val="00155DF6"/>
    <w:rsid w:val="00156667"/>
    <w:rsid w:val="00156FB1"/>
    <w:rsid w:val="001579DE"/>
    <w:rsid w:val="00157E22"/>
    <w:rsid w:val="00161428"/>
    <w:rsid w:val="001615CB"/>
    <w:rsid w:val="00164824"/>
    <w:rsid w:val="00164E4D"/>
    <w:rsid w:val="00165F93"/>
    <w:rsid w:val="00166CCA"/>
    <w:rsid w:val="00166F82"/>
    <w:rsid w:val="00167526"/>
    <w:rsid w:val="00167876"/>
    <w:rsid w:val="00171238"/>
    <w:rsid w:val="00172506"/>
    <w:rsid w:val="00172834"/>
    <w:rsid w:val="00174CD7"/>
    <w:rsid w:val="00177FD2"/>
    <w:rsid w:val="00181EF2"/>
    <w:rsid w:val="0018395B"/>
    <w:rsid w:val="00184F2E"/>
    <w:rsid w:val="00185139"/>
    <w:rsid w:val="00185B35"/>
    <w:rsid w:val="00185D0A"/>
    <w:rsid w:val="0019312E"/>
    <w:rsid w:val="001939EC"/>
    <w:rsid w:val="00193E88"/>
    <w:rsid w:val="00195F84"/>
    <w:rsid w:val="001A07CD"/>
    <w:rsid w:val="001A1E24"/>
    <w:rsid w:val="001A3058"/>
    <w:rsid w:val="001A3851"/>
    <w:rsid w:val="001A54FC"/>
    <w:rsid w:val="001A5867"/>
    <w:rsid w:val="001A6CC6"/>
    <w:rsid w:val="001A6DDF"/>
    <w:rsid w:val="001A7BE6"/>
    <w:rsid w:val="001B1F99"/>
    <w:rsid w:val="001B30A0"/>
    <w:rsid w:val="001B329A"/>
    <w:rsid w:val="001B3A62"/>
    <w:rsid w:val="001B4523"/>
    <w:rsid w:val="001B501A"/>
    <w:rsid w:val="001B5D34"/>
    <w:rsid w:val="001B7253"/>
    <w:rsid w:val="001C0ED1"/>
    <w:rsid w:val="001C1588"/>
    <w:rsid w:val="001C1CEC"/>
    <w:rsid w:val="001C2C6E"/>
    <w:rsid w:val="001C3836"/>
    <w:rsid w:val="001C5867"/>
    <w:rsid w:val="001C61DA"/>
    <w:rsid w:val="001C6C61"/>
    <w:rsid w:val="001C7586"/>
    <w:rsid w:val="001C7FEB"/>
    <w:rsid w:val="001D1FD3"/>
    <w:rsid w:val="001D2545"/>
    <w:rsid w:val="001D4364"/>
    <w:rsid w:val="001D5974"/>
    <w:rsid w:val="001D5AA4"/>
    <w:rsid w:val="001E1BC3"/>
    <w:rsid w:val="001E218F"/>
    <w:rsid w:val="001E5737"/>
    <w:rsid w:val="001E6063"/>
    <w:rsid w:val="001E65B9"/>
    <w:rsid w:val="001E7888"/>
    <w:rsid w:val="001F1931"/>
    <w:rsid w:val="001F1D2E"/>
    <w:rsid w:val="001F1E81"/>
    <w:rsid w:val="001F2BC8"/>
    <w:rsid w:val="001F33F1"/>
    <w:rsid w:val="001F5F6B"/>
    <w:rsid w:val="0020196D"/>
    <w:rsid w:val="002019A0"/>
    <w:rsid w:val="002028B3"/>
    <w:rsid w:val="002038E0"/>
    <w:rsid w:val="00205A1B"/>
    <w:rsid w:val="0020618B"/>
    <w:rsid w:val="0020701D"/>
    <w:rsid w:val="00213B5C"/>
    <w:rsid w:val="002150D9"/>
    <w:rsid w:val="002166A1"/>
    <w:rsid w:val="00217756"/>
    <w:rsid w:val="00217E08"/>
    <w:rsid w:val="0022036E"/>
    <w:rsid w:val="00226202"/>
    <w:rsid w:val="002268EC"/>
    <w:rsid w:val="00227A2D"/>
    <w:rsid w:val="00227E19"/>
    <w:rsid w:val="00230B56"/>
    <w:rsid w:val="00232081"/>
    <w:rsid w:val="00232A0A"/>
    <w:rsid w:val="00233006"/>
    <w:rsid w:val="00233FD0"/>
    <w:rsid w:val="00235921"/>
    <w:rsid w:val="00235FE4"/>
    <w:rsid w:val="00236CCC"/>
    <w:rsid w:val="002403E9"/>
    <w:rsid w:val="00240CB9"/>
    <w:rsid w:val="0024197F"/>
    <w:rsid w:val="00242654"/>
    <w:rsid w:val="00243EBC"/>
    <w:rsid w:val="00244DF5"/>
    <w:rsid w:val="00244E4B"/>
    <w:rsid w:val="00245190"/>
    <w:rsid w:val="00246A35"/>
    <w:rsid w:val="00246AFB"/>
    <w:rsid w:val="00251581"/>
    <w:rsid w:val="00251EF8"/>
    <w:rsid w:val="00253425"/>
    <w:rsid w:val="0025364B"/>
    <w:rsid w:val="00254601"/>
    <w:rsid w:val="00265573"/>
    <w:rsid w:val="002705AF"/>
    <w:rsid w:val="00270E60"/>
    <w:rsid w:val="00270EA7"/>
    <w:rsid w:val="0027144E"/>
    <w:rsid w:val="00273225"/>
    <w:rsid w:val="00273568"/>
    <w:rsid w:val="0027433F"/>
    <w:rsid w:val="0027467D"/>
    <w:rsid w:val="00274E67"/>
    <w:rsid w:val="002760F2"/>
    <w:rsid w:val="00277BAB"/>
    <w:rsid w:val="00282976"/>
    <w:rsid w:val="00284348"/>
    <w:rsid w:val="00287F13"/>
    <w:rsid w:val="002913C1"/>
    <w:rsid w:val="00291FFF"/>
    <w:rsid w:val="002954B7"/>
    <w:rsid w:val="00297536"/>
    <w:rsid w:val="002A0908"/>
    <w:rsid w:val="002A0BFE"/>
    <w:rsid w:val="002A1206"/>
    <w:rsid w:val="002A19AA"/>
    <w:rsid w:val="002A3678"/>
    <w:rsid w:val="002A446C"/>
    <w:rsid w:val="002B2985"/>
    <w:rsid w:val="002B4F7D"/>
    <w:rsid w:val="002B55AA"/>
    <w:rsid w:val="002B563B"/>
    <w:rsid w:val="002B70EE"/>
    <w:rsid w:val="002B7404"/>
    <w:rsid w:val="002B7475"/>
    <w:rsid w:val="002B7EFC"/>
    <w:rsid w:val="002C1510"/>
    <w:rsid w:val="002C15C3"/>
    <w:rsid w:val="002C16F6"/>
    <w:rsid w:val="002C2690"/>
    <w:rsid w:val="002C2ABE"/>
    <w:rsid w:val="002C455B"/>
    <w:rsid w:val="002C4924"/>
    <w:rsid w:val="002C5717"/>
    <w:rsid w:val="002C74A9"/>
    <w:rsid w:val="002C756E"/>
    <w:rsid w:val="002D0333"/>
    <w:rsid w:val="002D0741"/>
    <w:rsid w:val="002D0C83"/>
    <w:rsid w:val="002D0FD5"/>
    <w:rsid w:val="002D121C"/>
    <w:rsid w:val="002D1869"/>
    <w:rsid w:val="002D1CBA"/>
    <w:rsid w:val="002D2284"/>
    <w:rsid w:val="002D5A10"/>
    <w:rsid w:val="002D6ABB"/>
    <w:rsid w:val="002D79F9"/>
    <w:rsid w:val="002E046B"/>
    <w:rsid w:val="002E14C6"/>
    <w:rsid w:val="002E1B94"/>
    <w:rsid w:val="002E2A49"/>
    <w:rsid w:val="002E40EE"/>
    <w:rsid w:val="002E41DB"/>
    <w:rsid w:val="002E4AA6"/>
    <w:rsid w:val="002E6F2D"/>
    <w:rsid w:val="002E79E7"/>
    <w:rsid w:val="002F516B"/>
    <w:rsid w:val="002F51F5"/>
    <w:rsid w:val="002F5EB9"/>
    <w:rsid w:val="002F608D"/>
    <w:rsid w:val="002F6D6E"/>
    <w:rsid w:val="00301AF7"/>
    <w:rsid w:val="0030204D"/>
    <w:rsid w:val="00303613"/>
    <w:rsid w:val="00306244"/>
    <w:rsid w:val="0030663A"/>
    <w:rsid w:val="00306B4E"/>
    <w:rsid w:val="0030763C"/>
    <w:rsid w:val="00310966"/>
    <w:rsid w:val="003112C1"/>
    <w:rsid w:val="00312137"/>
    <w:rsid w:val="003134A2"/>
    <w:rsid w:val="00313C04"/>
    <w:rsid w:val="003161D7"/>
    <w:rsid w:val="003166CF"/>
    <w:rsid w:val="00320408"/>
    <w:rsid w:val="003205A1"/>
    <w:rsid w:val="00322419"/>
    <w:rsid w:val="00323F08"/>
    <w:rsid w:val="0032600F"/>
    <w:rsid w:val="00330359"/>
    <w:rsid w:val="00332219"/>
    <w:rsid w:val="00332494"/>
    <w:rsid w:val="00332E30"/>
    <w:rsid w:val="0033374D"/>
    <w:rsid w:val="00335130"/>
    <w:rsid w:val="00336D89"/>
    <w:rsid w:val="0033762F"/>
    <w:rsid w:val="003404A7"/>
    <w:rsid w:val="003422AC"/>
    <w:rsid w:val="00346862"/>
    <w:rsid w:val="003476D9"/>
    <w:rsid w:val="0035144B"/>
    <w:rsid w:val="00352C53"/>
    <w:rsid w:val="0035441D"/>
    <w:rsid w:val="00354DE8"/>
    <w:rsid w:val="003562F6"/>
    <w:rsid w:val="00360AB3"/>
    <w:rsid w:val="00362079"/>
    <w:rsid w:val="00362ECF"/>
    <w:rsid w:val="0036419F"/>
    <w:rsid w:val="0036460B"/>
    <w:rsid w:val="00364B89"/>
    <w:rsid w:val="00365F82"/>
    <w:rsid w:val="00365F8E"/>
    <w:rsid w:val="00366C7E"/>
    <w:rsid w:val="0036747C"/>
    <w:rsid w:val="003710C6"/>
    <w:rsid w:val="003728F1"/>
    <w:rsid w:val="00372936"/>
    <w:rsid w:val="00373237"/>
    <w:rsid w:val="003778F7"/>
    <w:rsid w:val="003815AF"/>
    <w:rsid w:val="00381898"/>
    <w:rsid w:val="00383B45"/>
    <w:rsid w:val="00384EA3"/>
    <w:rsid w:val="00385A67"/>
    <w:rsid w:val="003916D8"/>
    <w:rsid w:val="00392E30"/>
    <w:rsid w:val="00393D58"/>
    <w:rsid w:val="003A0D17"/>
    <w:rsid w:val="003A11D5"/>
    <w:rsid w:val="003A32F1"/>
    <w:rsid w:val="003A39A1"/>
    <w:rsid w:val="003A5CF1"/>
    <w:rsid w:val="003A66A4"/>
    <w:rsid w:val="003A7CE3"/>
    <w:rsid w:val="003A7F22"/>
    <w:rsid w:val="003B3872"/>
    <w:rsid w:val="003B4F2B"/>
    <w:rsid w:val="003B5A11"/>
    <w:rsid w:val="003B618D"/>
    <w:rsid w:val="003B6983"/>
    <w:rsid w:val="003C1361"/>
    <w:rsid w:val="003C1424"/>
    <w:rsid w:val="003C2191"/>
    <w:rsid w:val="003C3929"/>
    <w:rsid w:val="003C46E4"/>
    <w:rsid w:val="003C46F2"/>
    <w:rsid w:val="003C528C"/>
    <w:rsid w:val="003C58A6"/>
    <w:rsid w:val="003C7426"/>
    <w:rsid w:val="003D0486"/>
    <w:rsid w:val="003D05B1"/>
    <w:rsid w:val="003D0915"/>
    <w:rsid w:val="003D1659"/>
    <w:rsid w:val="003D332A"/>
    <w:rsid w:val="003D3863"/>
    <w:rsid w:val="003D4952"/>
    <w:rsid w:val="003D68BA"/>
    <w:rsid w:val="003D7101"/>
    <w:rsid w:val="003D75FC"/>
    <w:rsid w:val="003D7974"/>
    <w:rsid w:val="003D7C1D"/>
    <w:rsid w:val="003E099B"/>
    <w:rsid w:val="003E34A1"/>
    <w:rsid w:val="003E3851"/>
    <w:rsid w:val="003E3970"/>
    <w:rsid w:val="003E49A4"/>
    <w:rsid w:val="003E51F7"/>
    <w:rsid w:val="003E70BF"/>
    <w:rsid w:val="003F0831"/>
    <w:rsid w:val="003F0AE9"/>
    <w:rsid w:val="003F10CE"/>
    <w:rsid w:val="003F147F"/>
    <w:rsid w:val="003F2EFD"/>
    <w:rsid w:val="003F35DC"/>
    <w:rsid w:val="003F3926"/>
    <w:rsid w:val="003F6DEC"/>
    <w:rsid w:val="003F70F6"/>
    <w:rsid w:val="004020CE"/>
    <w:rsid w:val="004027D1"/>
    <w:rsid w:val="00403A7A"/>
    <w:rsid w:val="00404709"/>
    <w:rsid w:val="00404CB0"/>
    <w:rsid w:val="00405220"/>
    <w:rsid w:val="004054DA"/>
    <w:rsid w:val="00405F80"/>
    <w:rsid w:val="004071CF"/>
    <w:rsid w:val="00407259"/>
    <w:rsid w:val="0040735C"/>
    <w:rsid w:val="00410479"/>
    <w:rsid w:val="004110DE"/>
    <w:rsid w:val="00412919"/>
    <w:rsid w:val="00413128"/>
    <w:rsid w:val="004132E6"/>
    <w:rsid w:val="00413EE7"/>
    <w:rsid w:val="00414545"/>
    <w:rsid w:val="00416417"/>
    <w:rsid w:val="004165B6"/>
    <w:rsid w:val="00417662"/>
    <w:rsid w:val="00417AE0"/>
    <w:rsid w:val="004224C8"/>
    <w:rsid w:val="004227A8"/>
    <w:rsid w:val="0042327A"/>
    <w:rsid w:val="00423859"/>
    <w:rsid w:val="00426991"/>
    <w:rsid w:val="00427282"/>
    <w:rsid w:val="004302B5"/>
    <w:rsid w:val="004305AF"/>
    <w:rsid w:val="00430AFE"/>
    <w:rsid w:val="00431232"/>
    <w:rsid w:val="00431D26"/>
    <w:rsid w:val="004326E0"/>
    <w:rsid w:val="00432D5E"/>
    <w:rsid w:val="00435945"/>
    <w:rsid w:val="00436185"/>
    <w:rsid w:val="00436B52"/>
    <w:rsid w:val="0044085A"/>
    <w:rsid w:val="00441E98"/>
    <w:rsid w:val="004433F2"/>
    <w:rsid w:val="00444CB2"/>
    <w:rsid w:val="00445261"/>
    <w:rsid w:val="004458CB"/>
    <w:rsid w:val="00445C10"/>
    <w:rsid w:val="00445EC8"/>
    <w:rsid w:val="004460C7"/>
    <w:rsid w:val="004527E4"/>
    <w:rsid w:val="004548DC"/>
    <w:rsid w:val="00455AD6"/>
    <w:rsid w:val="00455E5D"/>
    <w:rsid w:val="00456AED"/>
    <w:rsid w:val="00457E6B"/>
    <w:rsid w:val="00460C86"/>
    <w:rsid w:val="0046155E"/>
    <w:rsid w:val="00463192"/>
    <w:rsid w:val="0046337B"/>
    <w:rsid w:val="00464937"/>
    <w:rsid w:val="00466958"/>
    <w:rsid w:val="0046777B"/>
    <w:rsid w:val="00470B9A"/>
    <w:rsid w:val="00472014"/>
    <w:rsid w:val="00472772"/>
    <w:rsid w:val="00472799"/>
    <w:rsid w:val="00472B5B"/>
    <w:rsid w:val="00472DF1"/>
    <w:rsid w:val="00472F06"/>
    <w:rsid w:val="00473331"/>
    <w:rsid w:val="00474E27"/>
    <w:rsid w:val="004816C6"/>
    <w:rsid w:val="00481E56"/>
    <w:rsid w:val="004829E8"/>
    <w:rsid w:val="0048492E"/>
    <w:rsid w:val="00486286"/>
    <w:rsid w:val="00486DDE"/>
    <w:rsid w:val="00487B3D"/>
    <w:rsid w:val="00487E66"/>
    <w:rsid w:val="00490790"/>
    <w:rsid w:val="00490E14"/>
    <w:rsid w:val="004923EA"/>
    <w:rsid w:val="0049440C"/>
    <w:rsid w:val="00496361"/>
    <w:rsid w:val="0049672E"/>
    <w:rsid w:val="00497A76"/>
    <w:rsid w:val="004A118D"/>
    <w:rsid w:val="004A209D"/>
    <w:rsid w:val="004A2CF4"/>
    <w:rsid w:val="004A3C57"/>
    <w:rsid w:val="004A5332"/>
    <w:rsid w:val="004A69EA"/>
    <w:rsid w:val="004A7F1F"/>
    <w:rsid w:val="004B084B"/>
    <w:rsid w:val="004B1066"/>
    <w:rsid w:val="004B21A5"/>
    <w:rsid w:val="004B3479"/>
    <w:rsid w:val="004B3DE5"/>
    <w:rsid w:val="004B7014"/>
    <w:rsid w:val="004B73A1"/>
    <w:rsid w:val="004C0426"/>
    <w:rsid w:val="004C0A2E"/>
    <w:rsid w:val="004C0B11"/>
    <w:rsid w:val="004C120D"/>
    <w:rsid w:val="004C12DD"/>
    <w:rsid w:val="004C2E14"/>
    <w:rsid w:val="004C4E5D"/>
    <w:rsid w:val="004C4EA1"/>
    <w:rsid w:val="004C5274"/>
    <w:rsid w:val="004C52EE"/>
    <w:rsid w:val="004C52F7"/>
    <w:rsid w:val="004C5661"/>
    <w:rsid w:val="004D0F6A"/>
    <w:rsid w:val="004D26FE"/>
    <w:rsid w:val="004D280E"/>
    <w:rsid w:val="004D2D2B"/>
    <w:rsid w:val="004D2E07"/>
    <w:rsid w:val="004D35C9"/>
    <w:rsid w:val="004D4A46"/>
    <w:rsid w:val="004D5B92"/>
    <w:rsid w:val="004D5C3A"/>
    <w:rsid w:val="004D6410"/>
    <w:rsid w:val="004D6EA8"/>
    <w:rsid w:val="004E133E"/>
    <w:rsid w:val="004E1B4A"/>
    <w:rsid w:val="004E1D7D"/>
    <w:rsid w:val="004E303B"/>
    <w:rsid w:val="004E3830"/>
    <w:rsid w:val="004E4955"/>
    <w:rsid w:val="004E520A"/>
    <w:rsid w:val="004E5A28"/>
    <w:rsid w:val="004E5AFB"/>
    <w:rsid w:val="004E63AE"/>
    <w:rsid w:val="004F3B8E"/>
    <w:rsid w:val="004F3FE7"/>
    <w:rsid w:val="004F443B"/>
    <w:rsid w:val="004F4E84"/>
    <w:rsid w:val="004F5EE7"/>
    <w:rsid w:val="005009C7"/>
    <w:rsid w:val="005020CE"/>
    <w:rsid w:val="005037F0"/>
    <w:rsid w:val="00503D0E"/>
    <w:rsid w:val="00505678"/>
    <w:rsid w:val="005069AB"/>
    <w:rsid w:val="0050736B"/>
    <w:rsid w:val="00507E10"/>
    <w:rsid w:val="00510B3D"/>
    <w:rsid w:val="0051102C"/>
    <w:rsid w:val="00511261"/>
    <w:rsid w:val="00511908"/>
    <w:rsid w:val="00511C86"/>
    <w:rsid w:val="00512BBE"/>
    <w:rsid w:val="00512FD9"/>
    <w:rsid w:val="00513A34"/>
    <w:rsid w:val="00513D71"/>
    <w:rsid w:val="00514BBC"/>
    <w:rsid w:val="00514DB5"/>
    <w:rsid w:val="005158E8"/>
    <w:rsid w:val="00516859"/>
    <w:rsid w:val="00516A86"/>
    <w:rsid w:val="00516BC5"/>
    <w:rsid w:val="00516C2C"/>
    <w:rsid w:val="0051784C"/>
    <w:rsid w:val="00517D17"/>
    <w:rsid w:val="005201A4"/>
    <w:rsid w:val="00520263"/>
    <w:rsid w:val="00520381"/>
    <w:rsid w:val="0052088D"/>
    <w:rsid w:val="00521A4C"/>
    <w:rsid w:val="00522290"/>
    <w:rsid w:val="00522743"/>
    <w:rsid w:val="005229A8"/>
    <w:rsid w:val="005238FC"/>
    <w:rsid w:val="005266E7"/>
    <w:rsid w:val="00526E2A"/>
    <w:rsid w:val="005274FB"/>
    <w:rsid w:val="005275F6"/>
    <w:rsid w:val="00527B1E"/>
    <w:rsid w:val="00530A07"/>
    <w:rsid w:val="005318F9"/>
    <w:rsid w:val="00531C78"/>
    <w:rsid w:val="00534435"/>
    <w:rsid w:val="005400DF"/>
    <w:rsid w:val="0054118C"/>
    <w:rsid w:val="0054141E"/>
    <w:rsid w:val="005417F8"/>
    <w:rsid w:val="00541916"/>
    <w:rsid w:val="00543401"/>
    <w:rsid w:val="0054486E"/>
    <w:rsid w:val="00544FF5"/>
    <w:rsid w:val="005458B8"/>
    <w:rsid w:val="00545C4A"/>
    <w:rsid w:val="00546AA2"/>
    <w:rsid w:val="005471B0"/>
    <w:rsid w:val="0054735D"/>
    <w:rsid w:val="00552AA0"/>
    <w:rsid w:val="00552F7A"/>
    <w:rsid w:val="00553558"/>
    <w:rsid w:val="00554065"/>
    <w:rsid w:val="00554D21"/>
    <w:rsid w:val="005555B8"/>
    <w:rsid w:val="005558D8"/>
    <w:rsid w:val="005559D0"/>
    <w:rsid w:val="00556268"/>
    <w:rsid w:val="00557740"/>
    <w:rsid w:val="0056161B"/>
    <w:rsid w:val="00565388"/>
    <w:rsid w:val="00566303"/>
    <w:rsid w:val="00566D6E"/>
    <w:rsid w:val="00572102"/>
    <w:rsid w:val="0057288F"/>
    <w:rsid w:val="0057324B"/>
    <w:rsid w:val="005734BB"/>
    <w:rsid w:val="00575FA5"/>
    <w:rsid w:val="00577058"/>
    <w:rsid w:val="0058017F"/>
    <w:rsid w:val="005845A2"/>
    <w:rsid w:val="005846D9"/>
    <w:rsid w:val="0058753D"/>
    <w:rsid w:val="00591618"/>
    <w:rsid w:val="00591C98"/>
    <w:rsid w:val="00592925"/>
    <w:rsid w:val="00596631"/>
    <w:rsid w:val="005975BA"/>
    <w:rsid w:val="005A1205"/>
    <w:rsid w:val="005A18FA"/>
    <w:rsid w:val="005A2DE2"/>
    <w:rsid w:val="005A3765"/>
    <w:rsid w:val="005A39F7"/>
    <w:rsid w:val="005A4710"/>
    <w:rsid w:val="005A490F"/>
    <w:rsid w:val="005A599A"/>
    <w:rsid w:val="005A5C23"/>
    <w:rsid w:val="005A612A"/>
    <w:rsid w:val="005B0153"/>
    <w:rsid w:val="005B17B3"/>
    <w:rsid w:val="005B209F"/>
    <w:rsid w:val="005B42D2"/>
    <w:rsid w:val="005B440D"/>
    <w:rsid w:val="005B5932"/>
    <w:rsid w:val="005B5CB7"/>
    <w:rsid w:val="005B5D06"/>
    <w:rsid w:val="005B726D"/>
    <w:rsid w:val="005C7753"/>
    <w:rsid w:val="005D1A25"/>
    <w:rsid w:val="005D2A8F"/>
    <w:rsid w:val="005D32D7"/>
    <w:rsid w:val="005D3F28"/>
    <w:rsid w:val="005D43CC"/>
    <w:rsid w:val="005D47F6"/>
    <w:rsid w:val="005D55B2"/>
    <w:rsid w:val="005D5B7A"/>
    <w:rsid w:val="005D5C1A"/>
    <w:rsid w:val="005D7E29"/>
    <w:rsid w:val="005E12C4"/>
    <w:rsid w:val="005E12E7"/>
    <w:rsid w:val="005E13FE"/>
    <w:rsid w:val="005E1F2F"/>
    <w:rsid w:val="005E255A"/>
    <w:rsid w:val="005E44DE"/>
    <w:rsid w:val="005E6800"/>
    <w:rsid w:val="005E69DD"/>
    <w:rsid w:val="005E6C38"/>
    <w:rsid w:val="005E6F06"/>
    <w:rsid w:val="005E7565"/>
    <w:rsid w:val="005F0DAD"/>
    <w:rsid w:val="005F1723"/>
    <w:rsid w:val="005F1BB0"/>
    <w:rsid w:val="005F2A0C"/>
    <w:rsid w:val="005F2ADE"/>
    <w:rsid w:val="005F328D"/>
    <w:rsid w:val="005F434F"/>
    <w:rsid w:val="00600CF3"/>
    <w:rsid w:val="006014E1"/>
    <w:rsid w:val="0060402E"/>
    <w:rsid w:val="00604885"/>
    <w:rsid w:val="00605570"/>
    <w:rsid w:val="006108D0"/>
    <w:rsid w:val="00610CB0"/>
    <w:rsid w:val="00611E70"/>
    <w:rsid w:val="00612A43"/>
    <w:rsid w:val="00612E71"/>
    <w:rsid w:val="00612F2F"/>
    <w:rsid w:val="00613171"/>
    <w:rsid w:val="0061493A"/>
    <w:rsid w:val="00616673"/>
    <w:rsid w:val="0061673E"/>
    <w:rsid w:val="00617703"/>
    <w:rsid w:val="00617DB9"/>
    <w:rsid w:val="00617DE1"/>
    <w:rsid w:val="00622F2C"/>
    <w:rsid w:val="00627064"/>
    <w:rsid w:val="0062769D"/>
    <w:rsid w:val="00627A17"/>
    <w:rsid w:val="00630133"/>
    <w:rsid w:val="006301CC"/>
    <w:rsid w:val="006348DF"/>
    <w:rsid w:val="0064117C"/>
    <w:rsid w:val="006423B2"/>
    <w:rsid w:val="0064278D"/>
    <w:rsid w:val="00642C14"/>
    <w:rsid w:val="0064321A"/>
    <w:rsid w:val="006432D6"/>
    <w:rsid w:val="00645619"/>
    <w:rsid w:val="006505F8"/>
    <w:rsid w:val="006512A8"/>
    <w:rsid w:val="006522D6"/>
    <w:rsid w:val="00654894"/>
    <w:rsid w:val="0065505B"/>
    <w:rsid w:val="00655650"/>
    <w:rsid w:val="00656526"/>
    <w:rsid w:val="006566EC"/>
    <w:rsid w:val="00656C4D"/>
    <w:rsid w:val="00656F19"/>
    <w:rsid w:val="0065714B"/>
    <w:rsid w:val="006613E4"/>
    <w:rsid w:val="00661544"/>
    <w:rsid w:val="00665C2E"/>
    <w:rsid w:val="00665EC4"/>
    <w:rsid w:val="00666EB9"/>
    <w:rsid w:val="00667272"/>
    <w:rsid w:val="006705F9"/>
    <w:rsid w:val="006719E8"/>
    <w:rsid w:val="00672DDC"/>
    <w:rsid w:val="0067363B"/>
    <w:rsid w:val="00673664"/>
    <w:rsid w:val="00676B9F"/>
    <w:rsid w:val="0068169D"/>
    <w:rsid w:val="00682AC5"/>
    <w:rsid w:val="0068448E"/>
    <w:rsid w:val="006857D6"/>
    <w:rsid w:val="006862B8"/>
    <w:rsid w:val="00686957"/>
    <w:rsid w:val="006875E6"/>
    <w:rsid w:val="006931F3"/>
    <w:rsid w:val="00693826"/>
    <w:rsid w:val="00694F79"/>
    <w:rsid w:val="00697F84"/>
    <w:rsid w:val="006A130D"/>
    <w:rsid w:val="006A1C7E"/>
    <w:rsid w:val="006A2751"/>
    <w:rsid w:val="006A282A"/>
    <w:rsid w:val="006A2A71"/>
    <w:rsid w:val="006A3854"/>
    <w:rsid w:val="006A3C79"/>
    <w:rsid w:val="006A5AA5"/>
    <w:rsid w:val="006B06B9"/>
    <w:rsid w:val="006B0EA0"/>
    <w:rsid w:val="006B1051"/>
    <w:rsid w:val="006B2CE6"/>
    <w:rsid w:val="006B35CE"/>
    <w:rsid w:val="006B3753"/>
    <w:rsid w:val="006B3923"/>
    <w:rsid w:val="006B56EA"/>
    <w:rsid w:val="006B6148"/>
    <w:rsid w:val="006B6B58"/>
    <w:rsid w:val="006C04AF"/>
    <w:rsid w:val="006C0FE6"/>
    <w:rsid w:val="006C1CB6"/>
    <w:rsid w:val="006C34F1"/>
    <w:rsid w:val="006C45C1"/>
    <w:rsid w:val="006C47FC"/>
    <w:rsid w:val="006C487D"/>
    <w:rsid w:val="006C6053"/>
    <w:rsid w:val="006C635B"/>
    <w:rsid w:val="006D08E5"/>
    <w:rsid w:val="006D099F"/>
    <w:rsid w:val="006D2061"/>
    <w:rsid w:val="006D3ED1"/>
    <w:rsid w:val="006D4FE7"/>
    <w:rsid w:val="006D5745"/>
    <w:rsid w:val="006D5C6E"/>
    <w:rsid w:val="006D67BC"/>
    <w:rsid w:val="006D6D68"/>
    <w:rsid w:val="006E0664"/>
    <w:rsid w:val="006E0B1A"/>
    <w:rsid w:val="006E0D45"/>
    <w:rsid w:val="006E459C"/>
    <w:rsid w:val="006E4BF4"/>
    <w:rsid w:val="006E4E43"/>
    <w:rsid w:val="006E4E4E"/>
    <w:rsid w:val="006E5716"/>
    <w:rsid w:val="006E6306"/>
    <w:rsid w:val="006E6772"/>
    <w:rsid w:val="006E7103"/>
    <w:rsid w:val="006F0E45"/>
    <w:rsid w:val="006F2248"/>
    <w:rsid w:val="006F26CB"/>
    <w:rsid w:val="006F4E01"/>
    <w:rsid w:val="006F5032"/>
    <w:rsid w:val="006F548F"/>
    <w:rsid w:val="006F6958"/>
    <w:rsid w:val="006F6F16"/>
    <w:rsid w:val="00700A7A"/>
    <w:rsid w:val="00700B6D"/>
    <w:rsid w:val="0070137B"/>
    <w:rsid w:val="00701965"/>
    <w:rsid w:val="007033AA"/>
    <w:rsid w:val="00703CF2"/>
    <w:rsid w:val="00704078"/>
    <w:rsid w:val="00705858"/>
    <w:rsid w:val="00707271"/>
    <w:rsid w:val="007114AC"/>
    <w:rsid w:val="00711DF1"/>
    <w:rsid w:val="00713658"/>
    <w:rsid w:val="0071368B"/>
    <w:rsid w:val="00714782"/>
    <w:rsid w:val="00714D2F"/>
    <w:rsid w:val="007155EF"/>
    <w:rsid w:val="00715BD8"/>
    <w:rsid w:val="00716216"/>
    <w:rsid w:val="007165DD"/>
    <w:rsid w:val="007167FC"/>
    <w:rsid w:val="007171F3"/>
    <w:rsid w:val="00720D00"/>
    <w:rsid w:val="00721829"/>
    <w:rsid w:val="00722A9D"/>
    <w:rsid w:val="00722F70"/>
    <w:rsid w:val="007234C0"/>
    <w:rsid w:val="0072533F"/>
    <w:rsid w:val="0072642F"/>
    <w:rsid w:val="0072772B"/>
    <w:rsid w:val="00727FA7"/>
    <w:rsid w:val="007302B3"/>
    <w:rsid w:val="00730733"/>
    <w:rsid w:val="00730E3A"/>
    <w:rsid w:val="00731FBC"/>
    <w:rsid w:val="0073270E"/>
    <w:rsid w:val="00732D73"/>
    <w:rsid w:val="007332D2"/>
    <w:rsid w:val="00733BE8"/>
    <w:rsid w:val="00734790"/>
    <w:rsid w:val="00736AAF"/>
    <w:rsid w:val="00740256"/>
    <w:rsid w:val="00740C58"/>
    <w:rsid w:val="00741721"/>
    <w:rsid w:val="00741E92"/>
    <w:rsid w:val="0074353B"/>
    <w:rsid w:val="00746021"/>
    <w:rsid w:val="007460F6"/>
    <w:rsid w:val="00746EA9"/>
    <w:rsid w:val="00747E79"/>
    <w:rsid w:val="00750CBE"/>
    <w:rsid w:val="00751539"/>
    <w:rsid w:val="0075175D"/>
    <w:rsid w:val="0075182C"/>
    <w:rsid w:val="00752ED6"/>
    <w:rsid w:val="0075308B"/>
    <w:rsid w:val="00753A1F"/>
    <w:rsid w:val="00753B3E"/>
    <w:rsid w:val="00753FBE"/>
    <w:rsid w:val="007542A3"/>
    <w:rsid w:val="00754397"/>
    <w:rsid w:val="00754DCF"/>
    <w:rsid w:val="00754ECA"/>
    <w:rsid w:val="007552C1"/>
    <w:rsid w:val="0075631C"/>
    <w:rsid w:val="00756C1E"/>
    <w:rsid w:val="00756DFD"/>
    <w:rsid w:val="0075767D"/>
    <w:rsid w:val="00760E1E"/>
    <w:rsid w:val="00763380"/>
    <w:rsid w:val="00765B2A"/>
    <w:rsid w:val="00766225"/>
    <w:rsid w:val="00766611"/>
    <w:rsid w:val="0076734E"/>
    <w:rsid w:val="00767480"/>
    <w:rsid w:val="007718A0"/>
    <w:rsid w:val="00771F21"/>
    <w:rsid w:val="007723BB"/>
    <w:rsid w:val="00772F21"/>
    <w:rsid w:val="00774553"/>
    <w:rsid w:val="00774D69"/>
    <w:rsid w:val="00774F9D"/>
    <w:rsid w:val="00775BF8"/>
    <w:rsid w:val="0077629F"/>
    <w:rsid w:val="007763E3"/>
    <w:rsid w:val="007774C4"/>
    <w:rsid w:val="00780E2A"/>
    <w:rsid w:val="00783A34"/>
    <w:rsid w:val="00783D41"/>
    <w:rsid w:val="00784B8B"/>
    <w:rsid w:val="00785BE2"/>
    <w:rsid w:val="00786F8D"/>
    <w:rsid w:val="00787222"/>
    <w:rsid w:val="007908CE"/>
    <w:rsid w:val="00793A4C"/>
    <w:rsid w:val="00794FD7"/>
    <w:rsid w:val="00797CE8"/>
    <w:rsid w:val="007A0C21"/>
    <w:rsid w:val="007A0F93"/>
    <w:rsid w:val="007A1289"/>
    <w:rsid w:val="007A1736"/>
    <w:rsid w:val="007A4392"/>
    <w:rsid w:val="007A4CDA"/>
    <w:rsid w:val="007A4CEC"/>
    <w:rsid w:val="007B2A6A"/>
    <w:rsid w:val="007B47E5"/>
    <w:rsid w:val="007B5255"/>
    <w:rsid w:val="007B5443"/>
    <w:rsid w:val="007B54FA"/>
    <w:rsid w:val="007B5E4E"/>
    <w:rsid w:val="007B602B"/>
    <w:rsid w:val="007B6A94"/>
    <w:rsid w:val="007B7129"/>
    <w:rsid w:val="007B7852"/>
    <w:rsid w:val="007C015D"/>
    <w:rsid w:val="007C0550"/>
    <w:rsid w:val="007C0997"/>
    <w:rsid w:val="007C138A"/>
    <w:rsid w:val="007C2C91"/>
    <w:rsid w:val="007C306A"/>
    <w:rsid w:val="007C3DF2"/>
    <w:rsid w:val="007C47B9"/>
    <w:rsid w:val="007C480D"/>
    <w:rsid w:val="007C4A9D"/>
    <w:rsid w:val="007C6817"/>
    <w:rsid w:val="007C6B52"/>
    <w:rsid w:val="007D02CC"/>
    <w:rsid w:val="007D0729"/>
    <w:rsid w:val="007D14F3"/>
    <w:rsid w:val="007D16C5"/>
    <w:rsid w:val="007D2E2F"/>
    <w:rsid w:val="007D40FD"/>
    <w:rsid w:val="007D4725"/>
    <w:rsid w:val="007D50BD"/>
    <w:rsid w:val="007D61C3"/>
    <w:rsid w:val="007D7289"/>
    <w:rsid w:val="007E1664"/>
    <w:rsid w:val="007E169E"/>
    <w:rsid w:val="007E28BC"/>
    <w:rsid w:val="007E332D"/>
    <w:rsid w:val="007E4AC3"/>
    <w:rsid w:val="007E6D1D"/>
    <w:rsid w:val="007F0244"/>
    <w:rsid w:val="007F0ADC"/>
    <w:rsid w:val="007F0E1E"/>
    <w:rsid w:val="007F1091"/>
    <w:rsid w:val="007F3080"/>
    <w:rsid w:val="007F431D"/>
    <w:rsid w:val="007F5B54"/>
    <w:rsid w:val="007F63BE"/>
    <w:rsid w:val="008019DF"/>
    <w:rsid w:val="00801D2A"/>
    <w:rsid w:val="008028D2"/>
    <w:rsid w:val="00802C38"/>
    <w:rsid w:val="008041CA"/>
    <w:rsid w:val="008041D7"/>
    <w:rsid w:val="00804BFB"/>
    <w:rsid w:val="008109B5"/>
    <w:rsid w:val="00811329"/>
    <w:rsid w:val="00811FBC"/>
    <w:rsid w:val="00812273"/>
    <w:rsid w:val="00813990"/>
    <w:rsid w:val="00813A4A"/>
    <w:rsid w:val="00813DBC"/>
    <w:rsid w:val="0081431D"/>
    <w:rsid w:val="00814E3A"/>
    <w:rsid w:val="00815079"/>
    <w:rsid w:val="00815EDB"/>
    <w:rsid w:val="00817937"/>
    <w:rsid w:val="00817E1E"/>
    <w:rsid w:val="00821608"/>
    <w:rsid w:val="00823319"/>
    <w:rsid w:val="00823DBE"/>
    <w:rsid w:val="00824190"/>
    <w:rsid w:val="008241B4"/>
    <w:rsid w:val="00824475"/>
    <w:rsid w:val="0082670A"/>
    <w:rsid w:val="00826EF8"/>
    <w:rsid w:val="00827DC0"/>
    <w:rsid w:val="00830ACF"/>
    <w:rsid w:val="008336A9"/>
    <w:rsid w:val="008365AE"/>
    <w:rsid w:val="0083688D"/>
    <w:rsid w:val="00837CED"/>
    <w:rsid w:val="0084130C"/>
    <w:rsid w:val="008415DF"/>
    <w:rsid w:val="00842148"/>
    <w:rsid w:val="00843097"/>
    <w:rsid w:val="008435B9"/>
    <w:rsid w:val="00843C01"/>
    <w:rsid w:val="008461EA"/>
    <w:rsid w:val="00846DDA"/>
    <w:rsid w:val="0084765B"/>
    <w:rsid w:val="0085020E"/>
    <w:rsid w:val="00851041"/>
    <w:rsid w:val="008510F3"/>
    <w:rsid w:val="0085299D"/>
    <w:rsid w:val="00853708"/>
    <w:rsid w:val="00854BB8"/>
    <w:rsid w:val="00854F15"/>
    <w:rsid w:val="00855142"/>
    <w:rsid w:val="00855C70"/>
    <w:rsid w:val="00857843"/>
    <w:rsid w:val="00860344"/>
    <w:rsid w:val="00861E1B"/>
    <w:rsid w:val="00862091"/>
    <w:rsid w:val="0086224E"/>
    <w:rsid w:val="00862FE4"/>
    <w:rsid w:val="0086389A"/>
    <w:rsid w:val="008650A8"/>
    <w:rsid w:val="0086523D"/>
    <w:rsid w:val="00865BB2"/>
    <w:rsid w:val="00866639"/>
    <w:rsid w:val="00866B19"/>
    <w:rsid w:val="00866EC4"/>
    <w:rsid w:val="0086792C"/>
    <w:rsid w:val="00867B7C"/>
    <w:rsid w:val="00870A8E"/>
    <w:rsid w:val="00870BE5"/>
    <w:rsid w:val="00871AE9"/>
    <w:rsid w:val="0087237F"/>
    <w:rsid w:val="008728AD"/>
    <w:rsid w:val="008750DD"/>
    <w:rsid w:val="00875A5B"/>
    <w:rsid w:val="0087605E"/>
    <w:rsid w:val="008761B1"/>
    <w:rsid w:val="00880075"/>
    <w:rsid w:val="00880146"/>
    <w:rsid w:val="008804AD"/>
    <w:rsid w:val="00882162"/>
    <w:rsid w:val="00882B96"/>
    <w:rsid w:val="00882C7A"/>
    <w:rsid w:val="008832D4"/>
    <w:rsid w:val="00883C2A"/>
    <w:rsid w:val="00883D22"/>
    <w:rsid w:val="00883F60"/>
    <w:rsid w:val="00884AAF"/>
    <w:rsid w:val="00890564"/>
    <w:rsid w:val="008913D5"/>
    <w:rsid w:val="00892970"/>
    <w:rsid w:val="0089395B"/>
    <w:rsid w:val="008951FF"/>
    <w:rsid w:val="00895BF7"/>
    <w:rsid w:val="00897121"/>
    <w:rsid w:val="0089760D"/>
    <w:rsid w:val="008978F7"/>
    <w:rsid w:val="00897F15"/>
    <w:rsid w:val="008A2481"/>
    <w:rsid w:val="008A298D"/>
    <w:rsid w:val="008A3C7D"/>
    <w:rsid w:val="008A64CF"/>
    <w:rsid w:val="008B03F1"/>
    <w:rsid w:val="008B1D84"/>
    <w:rsid w:val="008B1FEE"/>
    <w:rsid w:val="008B2BFA"/>
    <w:rsid w:val="008B359C"/>
    <w:rsid w:val="008B3895"/>
    <w:rsid w:val="008B3AFA"/>
    <w:rsid w:val="008B48BC"/>
    <w:rsid w:val="008B4DDB"/>
    <w:rsid w:val="008B50A8"/>
    <w:rsid w:val="008B598D"/>
    <w:rsid w:val="008B756D"/>
    <w:rsid w:val="008C059A"/>
    <w:rsid w:val="008C2C28"/>
    <w:rsid w:val="008C3D5E"/>
    <w:rsid w:val="008C47AA"/>
    <w:rsid w:val="008C4B73"/>
    <w:rsid w:val="008C5A5B"/>
    <w:rsid w:val="008C69BE"/>
    <w:rsid w:val="008D0E8E"/>
    <w:rsid w:val="008D2661"/>
    <w:rsid w:val="008D31D7"/>
    <w:rsid w:val="008D3E94"/>
    <w:rsid w:val="008D4932"/>
    <w:rsid w:val="008D49C1"/>
    <w:rsid w:val="008D548D"/>
    <w:rsid w:val="008D6F34"/>
    <w:rsid w:val="008D7184"/>
    <w:rsid w:val="008D752D"/>
    <w:rsid w:val="008D77A7"/>
    <w:rsid w:val="008E1763"/>
    <w:rsid w:val="008E34B4"/>
    <w:rsid w:val="008E3B5B"/>
    <w:rsid w:val="008E3E4E"/>
    <w:rsid w:val="008E4CD1"/>
    <w:rsid w:val="008E7653"/>
    <w:rsid w:val="008E7D4A"/>
    <w:rsid w:val="008E7E68"/>
    <w:rsid w:val="008F0A20"/>
    <w:rsid w:val="008F11EF"/>
    <w:rsid w:val="008F3C7B"/>
    <w:rsid w:val="008F3EEC"/>
    <w:rsid w:val="008F4202"/>
    <w:rsid w:val="008F5213"/>
    <w:rsid w:val="008F5420"/>
    <w:rsid w:val="008F5F9E"/>
    <w:rsid w:val="008F719C"/>
    <w:rsid w:val="008F78FC"/>
    <w:rsid w:val="00900839"/>
    <w:rsid w:val="00903535"/>
    <w:rsid w:val="0090384E"/>
    <w:rsid w:val="009039F0"/>
    <w:rsid w:val="00903C32"/>
    <w:rsid w:val="00904475"/>
    <w:rsid w:val="009063AB"/>
    <w:rsid w:val="00906CA4"/>
    <w:rsid w:val="00907E60"/>
    <w:rsid w:val="009118FE"/>
    <w:rsid w:val="009119E0"/>
    <w:rsid w:val="00911D6F"/>
    <w:rsid w:val="0091422C"/>
    <w:rsid w:val="0091466F"/>
    <w:rsid w:val="009151B3"/>
    <w:rsid w:val="009158D6"/>
    <w:rsid w:val="00916B16"/>
    <w:rsid w:val="00916C3F"/>
    <w:rsid w:val="00916E15"/>
    <w:rsid w:val="009173B9"/>
    <w:rsid w:val="009207DC"/>
    <w:rsid w:val="00920B64"/>
    <w:rsid w:val="0092179E"/>
    <w:rsid w:val="0092179F"/>
    <w:rsid w:val="009269C5"/>
    <w:rsid w:val="009273E2"/>
    <w:rsid w:val="00927853"/>
    <w:rsid w:val="00927AE8"/>
    <w:rsid w:val="00930A7D"/>
    <w:rsid w:val="00930B8C"/>
    <w:rsid w:val="0093138E"/>
    <w:rsid w:val="00931CE7"/>
    <w:rsid w:val="00931D93"/>
    <w:rsid w:val="009328C1"/>
    <w:rsid w:val="00932A26"/>
    <w:rsid w:val="0093335D"/>
    <w:rsid w:val="00935E0A"/>
    <w:rsid w:val="0093613E"/>
    <w:rsid w:val="00936FF3"/>
    <w:rsid w:val="00941916"/>
    <w:rsid w:val="00943026"/>
    <w:rsid w:val="00943652"/>
    <w:rsid w:val="00944F7C"/>
    <w:rsid w:val="00945E8C"/>
    <w:rsid w:val="00946F40"/>
    <w:rsid w:val="00947CCA"/>
    <w:rsid w:val="00954D6B"/>
    <w:rsid w:val="00955BCF"/>
    <w:rsid w:val="00956085"/>
    <w:rsid w:val="00956550"/>
    <w:rsid w:val="00961A7E"/>
    <w:rsid w:val="009629B4"/>
    <w:rsid w:val="00962CD5"/>
    <w:rsid w:val="00962FB6"/>
    <w:rsid w:val="009658DE"/>
    <w:rsid w:val="009666B1"/>
    <w:rsid w:val="00966B81"/>
    <w:rsid w:val="009672C3"/>
    <w:rsid w:val="00970AD4"/>
    <w:rsid w:val="0097184E"/>
    <w:rsid w:val="00971BC5"/>
    <w:rsid w:val="0097486B"/>
    <w:rsid w:val="00975B86"/>
    <w:rsid w:val="00976927"/>
    <w:rsid w:val="00976A19"/>
    <w:rsid w:val="00976A57"/>
    <w:rsid w:val="009803EB"/>
    <w:rsid w:val="009805B8"/>
    <w:rsid w:val="009810E8"/>
    <w:rsid w:val="009817B5"/>
    <w:rsid w:val="0098191E"/>
    <w:rsid w:val="00982215"/>
    <w:rsid w:val="0098340B"/>
    <w:rsid w:val="00984DE9"/>
    <w:rsid w:val="00985AFA"/>
    <w:rsid w:val="00985EC2"/>
    <w:rsid w:val="00987DAD"/>
    <w:rsid w:val="00987F75"/>
    <w:rsid w:val="00993103"/>
    <w:rsid w:val="009973FF"/>
    <w:rsid w:val="009A01E5"/>
    <w:rsid w:val="009A0906"/>
    <w:rsid w:val="009A1A28"/>
    <w:rsid w:val="009A1A88"/>
    <w:rsid w:val="009A24C3"/>
    <w:rsid w:val="009A321A"/>
    <w:rsid w:val="009A46A2"/>
    <w:rsid w:val="009B08CB"/>
    <w:rsid w:val="009B1413"/>
    <w:rsid w:val="009B2397"/>
    <w:rsid w:val="009B28D1"/>
    <w:rsid w:val="009B3FA6"/>
    <w:rsid w:val="009B42DA"/>
    <w:rsid w:val="009B4895"/>
    <w:rsid w:val="009B4A81"/>
    <w:rsid w:val="009B4DB0"/>
    <w:rsid w:val="009B5F78"/>
    <w:rsid w:val="009B6582"/>
    <w:rsid w:val="009B6FF3"/>
    <w:rsid w:val="009B718B"/>
    <w:rsid w:val="009B73F9"/>
    <w:rsid w:val="009C0B8B"/>
    <w:rsid w:val="009C1457"/>
    <w:rsid w:val="009C19B7"/>
    <w:rsid w:val="009C1DF6"/>
    <w:rsid w:val="009C3C18"/>
    <w:rsid w:val="009C4598"/>
    <w:rsid w:val="009C49F6"/>
    <w:rsid w:val="009C58EB"/>
    <w:rsid w:val="009C5D3C"/>
    <w:rsid w:val="009C7720"/>
    <w:rsid w:val="009C7B6E"/>
    <w:rsid w:val="009D2052"/>
    <w:rsid w:val="009D4220"/>
    <w:rsid w:val="009D7221"/>
    <w:rsid w:val="009E40C6"/>
    <w:rsid w:val="009F04EC"/>
    <w:rsid w:val="009F0EB1"/>
    <w:rsid w:val="009F235B"/>
    <w:rsid w:val="009F5032"/>
    <w:rsid w:val="009F5B92"/>
    <w:rsid w:val="009F620E"/>
    <w:rsid w:val="009F6881"/>
    <w:rsid w:val="009F6D88"/>
    <w:rsid w:val="00A01601"/>
    <w:rsid w:val="00A02A01"/>
    <w:rsid w:val="00A02F6C"/>
    <w:rsid w:val="00A0480A"/>
    <w:rsid w:val="00A0535D"/>
    <w:rsid w:val="00A0618C"/>
    <w:rsid w:val="00A10CE9"/>
    <w:rsid w:val="00A1203C"/>
    <w:rsid w:val="00A122AE"/>
    <w:rsid w:val="00A12A65"/>
    <w:rsid w:val="00A13165"/>
    <w:rsid w:val="00A1436D"/>
    <w:rsid w:val="00A14568"/>
    <w:rsid w:val="00A14887"/>
    <w:rsid w:val="00A14F48"/>
    <w:rsid w:val="00A1501C"/>
    <w:rsid w:val="00A162B0"/>
    <w:rsid w:val="00A164CB"/>
    <w:rsid w:val="00A171BF"/>
    <w:rsid w:val="00A178FE"/>
    <w:rsid w:val="00A2275C"/>
    <w:rsid w:val="00A22C27"/>
    <w:rsid w:val="00A234DF"/>
    <w:rsid w:val="00A23AFA"/>
    <w:rsid w:val="00A24672"/>
    <w:rsid w:val="00A24F49"/>
    <w:rsid w:val="00A26361"/>
    <w:rsid w:val="00A2657E"/>
    <w:rsid w:val="00A269D8"/>
    <w:rsid w:val="00A31B3E"/>
    <w:rsid w:val="00A32464"/>
    <w:rsid w:val="00A33A81"/>
    <w:rsid w:val="00A33AD0"/>
    <w:rsid w:val="00A35075"/>
    <w:rsid w:val="00A35A8B"/>
    <w:rsid w:val="00A36E0F"/>
    <w:rsid w:val="00A4029F"/>
    <w:rsid w:val="00A417FB"/>
    <w:rsid w:val="00A418D0"/>
    <w:rsid w:val="00A42737"/>
    <w:rsid w:val="00A4304C"/>
    <w:rsid w:val="00A453BA"/>
    <w:rsid w:val="00A46A6A"/>
    <w:rsid w:val="00A4773E"/>
    <w:rsid w:val="00A51150"/>
    <w:rsid w:val="00A52729"/>
    <w:rsid w:val="00A532F3"/>
    <w:rsid w:val="00A53322"/>
    <w:rsid w:val="00A534C6"/>
    <w:rsid w:val="00A53812"/>
    <w:rsid w:val="00A546FD"/>
    <w:rsid w:val="00A5543C"/>
    <w:rsid w:val="00A57B7A"/>
    <w:rsid w:val="00A60C04"/>
    <w:rsid w:val="00A619B9"/>
    <w:rsid w:val="00A63721"/>
    <w:rsid w:val="00A63C68"/>
    <w:rsid w:val="00A65563"/>
    <w:rsid w:val="00A66D19"/>
    <w:rsid w:val="00A66F43"/>
    <w:rsid w:val="00A70E35"/>
    <w:rsid w:val="00A72431"/>
    <w:rsid w:val="00A736EB"/>
    <w:rsid w:val="00A73ACE"/>
    <w:rsid w:val="00A7474D"/>
    <w:rsid w:val="00A74B9C"/>
    <w:rsid w:val="00A74D8D"/>
    <w:rsid w:val="00A74F8C"/>
    <w:rsid w:val="00A7531C"/>
    <w:rsid w:val="00A76AC9"/>
    <w:rsid w:val="00A76D69"/>
    <w:rsid w:val="00A8000D"/>
    <w:rsid w:val="00A8085E"/>
    <w:rsid w:val="00A8193F"/>
    <w:rsid w:val="00A82E1D"/>
    <w:rsid w:val="00A83E2E"/>
    <w:rsid w:val="00A8489E"/>
    <w:rsid w:val="00A8600E"/>
    <w:rsid w:val="00A860D3"/>
    <w:rsid w:val="00A8708C"/>
    <w:rsid w:val="00A87F72"/>
    <w:rsid w:val="00A917EC"/>
    <w:rsid w:val="00A91E7A"/>
    <w:rsid w:val="00A92408"/>
    <w:rsid w:val="00A92B04"/>
    <w:rsid w:val="00A93752"/>
    <w:rsid w:val="00A938BF"/>
    <w:rsid w:val="00A9402D"/>
    <w:rsid w:val="00A957DC"/>
    <w:rsid w:val="00A95ADE"/>
    <w:rsid w:val="00A97C17"/>
    <w:rsid w:val="00AA2365"/>
    <w:rsid w:val="00AA267E"/>
    <w:rsid w:val="00AA3A33"/>
    <w:rsid w:val="00AA3BF4"/>
    <w:rsid w:val="00AA5A04"/>
    <w:rsid w:val="00AA5D4E"/>
    <w:rsid w:val="00AA7A25"/>
    <w:rsid w:val="00AB5542"/>
    <w:rsid w:val="00AB5B77"/>
    <w:rsid w:val="00AB5CCA"/>
    <w:rsid w:val="00AB6508"/>
    <w:rsid w:val="00AB6635"/>
    <w:rsid w:val="00AC29F3"/>
    <w:rsid w:val="00AC35D7"/>
    <w:rsid w:val="00AC3FE5"/>
    <w:rsid w:val="00AC4D53"/>
    <w:rsid w:val="00AC70A9"/>
    <w:rsid w:val="00AC73A4"/>
    <w:rsid w:val="00AD1782"/>
    <w:rsid w:val="00AD3898"/>
    <w:rsid w:val="00AD3B60"/>
    <w:rsid w:val="00AD5EA0"/>
    <w:rsid w:val="00AD79FD"/>
    <w:rsid w:val="00AE0FD4"/>
    <w:rsid w:val="00AE15C3"/>
    <w:rsid w:val="00AE1A95"/>
    <w:rsid w:val="00AE3A88"/>
    <w:rsid w:val="00AE41EF"/>
    <w:rsid w:val="00AE4529"/>
    <w:rsid w:val="00AE4A6A"/>
    <w:rsid w:val="00AE6025"/>
    <w:rsid w:val="00AE6358"/>
    <w:rsid w:val="00AE679B"/>
    <w:rsid w:val="00AF030C"/>
    <w:rsid w:val="00AF1EB5"/>
    <w:rsid w:val="00AF29DF"/>
    <w:rsid w:val="00AF2C42"/>
    <w:rsid w:val="00AF3A95"/>
    <w:rsid w:val="00AF430D"/>
    <w:rsid w:val="00AF4C7B"/>
    <w:rsid w:val="00AF7746"/>
    <w:rsid w:val="00AF7FB7"/>
    <w:rsid w:val="00B0207A"/>
    <w:rsid w:val="00B03678"/>
    <w:rsid w:val="00B03DEC"/>
    <w:rsid w:val="00B0481A"/>
    <w:rsid w:val="00B058A3"/>
    <w:rsid w:val="00B07453"/>
    <w:rsid w:val="00B105DE"/>
    <w:rsid w:val="00B11037"/>
    <w:rsid w:val="00B11D0C"/>
    <w:rsid w:val="00B12639"/>
    <w:rsid w:val="00B13B3A"/>
    <w:rsid w:val="00B14899"/>
    <w:rsid w:val="00B150F7"/>
    <w:rsid w:val="00B17E5A"/>
    <w:rsid w:val="00B20352"/>
    <w:rsid w:val="00B21801"/>
    <w:rsid w:val="00B22912"/>
    <w:rsid w:val="00B22E68"/>
    <w:rsid w:val="00B22F3A"/>
    <w:rsid w:val="00B231E5"/>
    <w:rsid w:val="00B24B03"/>
    <w:rsid w:val="00B256A2"/>
    <w:rsid w:val="00B26DC0"/>
    <w:rsid w:val="00B2766A"/>
    <w:rsid w:val="00B30790"/>
    <w:rsid w:val="00B30F7F"/>
    <w:rsid w:val="00B32966"/>
    <w:rsid w:val="00B337A6"/>
    <w:rsid w:val="00B33F2B"/>
    <w:rsid w:val="00B341FD"/>
    <w:rsid w:val="00B349CF"/>
    <w:rsid w:val="00B34A87"/>
    <w:rsid w:val="00B34EBE"/>
    <w:rsid w:val="00B3508F"/>
    <w:rsid w:val="00B358E1"/>
    <w:rsid w:val="00B35BB2"/>
    <w:rsid w:val="00B35BFC"/>
    <w:rsid w:val="00B36097"/>
    <w:rsid w:val="00B36667"/>
    <w:rsid w:val="00B37BD1"/>
    <w:rsid w:val="00B37DC3"/>
    <w:rsid w:val="00B37E8A"/>
    <w:rsid w:val="00B40E7D"/>
    <w:rsid w:val="00B42052"/>
    <w:rsid w:val="00B4385A"/>
    <w:rsid w:val="00B443FF"/>
    <w:rsid w:val="00B4444F"/>
    <w:rsid w:val="00B44AD2"/>
    <w:rsid w:val="00B461FF"/>
    <w:rsid w:val="00B46C16"/>
    <w:rsid w:val="00B47DF1"/>
    <w:rsid w:val="00B47DFF"/>
    <w:rsid w:val="00B533A7"/>
    <w:rsid w:val="00B543D4"/>
    <w:rsid w:val="00B547F0"/>
    <w:rsid w:val="00B57A73"/>
    <w:rsid w:val="00B57C01"/>
    <w:rsid w:val="00B57C1C"/>
    <w:rsid w:val="00B57FE4"/>
    <w:rsid w:val="00B60B27"/>
    <w:rsid w:val="00B61604"/>
    <w:rsid w:val="00B6228F"/>
    <w:rsid w:val="00B63365"/>
    <w:rsid w:val="00B637F0"/>
    <w:rsid w:val="00B64B4C"/>
    <w:rsid w:val="00B66038"/>
    <w:rsid w:val="00B66CE9"/>
    <w:rsid w:val="00B67DD1"/>
    <w:rsid w:val="00B702B2"/>
    <w:rsid w:val="00B7270B"/>
    <w:rsid w:val="00B72C09"/>
    <w:rsid w:val="00B7392E"/>
    <w:rsid w:val="00B75FEE"/>
    <w:rsid w:val="00B76E82"/>
    <w:rsid w:val="00B76FF7"/>
    <w:rsid w:val="00B801E7"/>
    <w:rsid w:val="00B803DC"/>
    <w:rsid w:val="00B812F1"/>
    <w:rsid w:val="00B82189"/>
    <w:rsid w:val="00B83A9B"/>
    <w:rsid w:val="00B83B45"/>
    <w:rsid w:val="00B84FA3"/>
    <w:rsid w:val="00B8505F"/>
    <w:rsid w:val="00B85142"/>
    <w:rsid w:val="00B8528C"/>
    <w:rsid w:val="00B85D3A"/>
    <w:rsid w:val="00B860B6"/>
    <w:rsid w:val="00B90163"/>
    <w:rsid w:val="00B91E27"/>
    <w:rsid w:val="00B91FE1"/>
    <w:rsid w:val="00B923F1"/>
    <w:rsid w:val="00B924A7"/>
    <w:rsid w:val="00B925AB"/>
    <w:rsid w:val="00B94F94"/>
    <w:rsid w:val="00B95F35"/>
    <w:rsid w:val="00BA4842"/>
    <w:rsid w:val="00BA5605"/>
    <w:rsid w:val="00BA5790"/>
    <w:rsid w:val="00BA57A7"/>
    <w:rsid w:val="00BA60C6"/>
    <w:rsid w:val="00BA69C0"/>
    <w:rsid w:val="00BA71D5"/>
    <w:rsid w:val="00BB3B8E"/>
    <w:rsid w:val="00BB40D0"/>
    <w:rsid w:val="00BB5426"/>
    <w:rsid w:val="00BB5D9F"/>
    <w:rsid w:val="00BB6024"/>
    <w:rsid w:val="00BB6F0A"/>
    <w:rsid w:val="00BB7064"/>
    <w:rsid w:val="00BB7ABC"/>
    <w:rsid w:val="00BB7B08"/>
    <w:rsid w:val="00BC268B"/>
    <w:rsid w:val="00BC4031"/>
    <w:rsid w:val="00BC484D"/>
    <w:rsid w:val="00BC4C08"/>
    <w:rsid w:val="00BC5FF7"/>
    <w:rsid w:val="00BC659C"/>
    <w:rsid w:val="00BC66B3"/>
    <w:rsid w:val="00BD18BD"/>
    <w:rsid w:val="00BD3EAA"/>
    <w:rsid w:val="00BD42E1"/>
    <w:rsid w:val="00BD4669"/>
    <w:rsid w:val="00BD64C8"/>
    <w:rsid w:val="00BD661F"/>
    <w:rsid w:val="00BD6E80"/>
    <w:rsid w:val="00BE26A4"/>
    <w:rsid w:val="00BE399A"/>
    <w:rsid w:val="00BE48AD"/>
    <w:rsid w:val="00BE4F81"/>
    <w:rsid w:val="00BE5040"/>
    <w:rsid w:val="00BE5436"/>
    <w:rsid w:val="00BE6B60"/>
    <w:rsid w:val="00BF048E"/>
    <w:rsid w:val="00BF21C9"/>
    <w:rsid w:val="00BF2FF1"/>
    <w:rsid w:val="00BF457B"/>
    <w:rsid w:val="00BF5D19"/>
    <w:rsid w:val="00BF5E3C"/>
    <w:rsid w:val="00BF7E4D"/>
    <w:rsid w:val="00C0259E"/>
    <w:rsid w:val="00C02B87"/>
    <w:rsid w:val="00C03B48"/>
    <w:rsid w:val="00C053B9"/>
    <w:rsid w:val="00C119AE"/>
    <w:rsid w:val="00C12A51"/>
    <w:rsid w:val="00C13E8B"/>
    <w:rsid w:val="00C15595"/>
    <w:rsid w:val="00C20263"/>
    <w:rsid w:val="00C21044"/>
    <w:rsid w:val="00C21E50"/>
    <w:rsid w:val="00C24E85"/>
    <w:rsid w:val="00C25843"/>
    <w:rsid w:val="00C274C5"/>
    <w:rsid w:val="00C324D3"/>
    <w:rsid w:val="00C3290A"/>
    <w:rsid w:val="00C32E43"/>
    <w:rsid w:val="00C3389F"/>
    <w:rsid w:val="00C341B0"/>
    <w:rsid w:val="00C404D5"/>
    <w:rsid w:val="00C4086D"/>
    <w:rsid w:val="00C41073"/>
    <w:rsid w:val="00C41B4D"/>
    <w:rsid w:val="00C41B66"/>
    <w:rsid w:val="00C439C3"/>
    <w:rsid w:val="00C450CB"/>
    <w:rsid w:val="00C47C90"/>
    <w:rsid w:val="00C5151F"/>
    <w:rsid w:val="00C5178D"/>
    <w:rsid w:val="00C52536"/>
    <w:rsid w:val="00C52EB3"/>
    <w:rsid w:val="00C536EB"/>
    <w:rsid w:val="00C541A4"/>
    <w:rsid w:val="00C54618"/>
    <w:rsid w:val="00C54AEF"/>
    <w:rsid w:val="00C55047"/>
    <w:rsid w:val="00C55551"/>
    <w:rsid w:val="00C55ABC"/>
    <w:rsid w:val="00C55C22"/>
    <w:rsid w:val="00C56BAF"/>
    <w:rsid w:val="00C56CB2"/>
    <w:rsid w:val="00C5715B"/>
    <w:rsid w:val="00C60C10"/>
    <w:rsid w:val="00C61893"/>
    <w:rsid w:val="00C61D09"/>
    <w:rsid w:val="00C62E2A"/>
    <w:rsid w:val="00C64301"/>
    <w:rsid w:val="00C64A08"/>
    <w:rsid w:val="00C64E30"/>
    <w:rsid w:val="00C65211"/>
    <w:rsid w:val="00C65A19"/>
    <w:rsid w:val="00C72826"/>
    <w:rsid w:val="00C74F90"/>
    <w:rsid w:val="00C754CF"/>
    <w:rsid w:val="00C770B0"/>
    <w:rsid w:val="00C81627"/>
    <w:rsid w:val="00C81646"/>
    <w:rsid w:val="00C82F58"/>
    <w:rsid w:val="00C83592"/>
    <w:rsid w:val="00C83608"/>
    <w:rsid w:val="00C838ED"/>
    <w:rsid w:val="00C83C41"/>
    <w:rsid w:val="00C90831"/>
    <w:rsid w:val="00C92F2D"/>
    <w:rsid w:val="00C95B4E"/>
    <w:rsid w:val="00C96FE9"/>
    <w:rsid w:val="00CA0285"/>
    <w:rsid w:val="00CA11C9"/>
    <w:rsid w:val="00CA1467"/>
    <w:rsid w:val="00CA1896"/>
    <w:rsid w:val="00CA1B46"/>
    <w:rsid w:val="00CA3B03"/>
    <w:rsid w:val="00CA4978"/>
    <w:rsid w:val="00CA63EC"/>
    <w:rsid w:val="00CA70FD"/>
    <w:rsid w:val="00CA7945"/>
    <w:rsid w:val="00CB12DA"/>
    <w:rsid w:val="00CB327A"/>
    <w:rsid w:val="00CB3561"/>
    <w:rsid w:val="00CB4954"/>
    <w:rsid w:val="00CB5B28"/>
    <w:rsid w:val="00CB723C"/>
    <w:rsid w:val="00CB7241"/>
    <w:rsid w:val="00CC110F"/>
    <w:rsid w:val="00CC28BA"/>
    <w:rsid w:val="00CC2CAF"/>
    <w:rsid w:val="00CC31D0"/>
    <w:rsid w:val="00CC3738"/>
    <w:rsid w:val="00CC4A5A"/>
    <w:rsid w:val="00CC4FBF"/>
    <w:rsid w:val="00CC54FD"/>
    <w:rsid w:val="00CC7D4F"/>
    <w:rsid w:val="00CC7E42"/>
    <w:rsid w:val="00CD0764"/>
    <w:rsid w:val="00CD0F9C"/>
    <w:rsid w:val="00CD1367"/>
    <w:rsid w:val="00CD1BFA"/>
    <w:rsid w:val="00CD3BA3"/>
    <w:rsid w:val="00CD3C7D"/>
    <w:rsid w:val="00CD4A06"/>
    <w:rsid w:val="00CD51C3"/>
    <w:rsid w:val="00CD5B32"/>
    <w:rsid w:val="00CE06C9"/>
    <w:rsid w:val="00CE0B6D"/>
    <w:rsid w:val="00CE5D88"/>
    <w:rsid w:val="00CE5F6E"/>
    <w:rsid w:val="00CF0D36"/>
    <w:rsid w:val="00CF1423"/>
    <w:rsid w:val="00CF2F94"/>
    <w:rsid w:val="00CF5371"/>
    <w:rsid w:val="00CF7E0E"/>
    <w:rsid w:val="00D0113D"/>
    <w:rsid w:val="00D0269C"/>
    <w:rsid w:val="00D02EFE"/>
    <w:rsid w:val="00D0323A"/>
    <w:rsid w:val="00D03F7C"/>
    <w:rsid w:val="00D04737"/>
    <w:rsid w:val="00D0559F"/>
    <w:rsid w:val="00D077BC"/>
    <w:rsid w:val="00D077E9"/>
    <w:rsid w:val="00D11573"/>
    <w:rsid w:val="00D124D5"/>
    <w:rsid w:val="00D125A9"/>
    <w:rsid w:val="00D1343E"/>
    <w:rsid w:val="00D15F45"/>
    <w:rsid w:val="00D1718C"/>
    <w:rsid w:val="00D200A4"/>
    <w:rsid w:val="00D2116D"/>
    <w:rsid w:val="00D23CDC"/>
    <w:rsid w:val="00D24416"/>
    <w:rsid w:val="00D2475F"/>
    <w:rsid w:val="00D25AC5"/>
    <w:rsid w:val="00D26A0E"/>
    <w:rsid w:val="00D27284"/>
    <w:rsid w:val="00D32085"/>
    <w:rsid w:val="00D32D16"/>
    <w:rsid w:val="00D32F92"/>
    <w:rsid w:val="00D342A6"/>
    <w:rsid w:val="00D34754"/>
    <w:rsid w:val="00D3588F"/>
    <w:rsid w:val="00D3766E"/>
    <w:rsid w:val="00D4027E"/>
    <w:rsid w:val="00D410C9"/>
    <w:rsid w:val="00D42057"/>
    <w:rsid w:val="00D42B4C"/>
    <w:rsid w:val="00D42CB7"/>
    <w:rsid w:val="00D431A2"/>
    <w:rsid w:val="00D43C27"/>
    <w:rsid w:val="00D43FAC"/>
    <w:rsid w:val="00D43FC4"/>
    <w:rsid w:val="00D465DF"/>
    <w:rsid w:val="00D470C9"/>
    <w:rsid w:val="00D477E2"/>
    <w:rsid w:val="00D50811"/>
    <w:rsid w:val="00D5332A"/>
    <w:rsid w:val="00D5413D"/>
    <w:rsid w:val="00D54207"/>
    <w:rsid w:val="00D570A9"/>
    <w:rsid w:val="00D57F9A"/>
    <w:rsid w:val="00D60209"/>
    <w:rsid w:val="00D60C7F"/>
    <w:rsid w:val="00D610F6"/>
    <w:rsid w:val="00D63F97"/>
    <w:rsid w:val="00D641F9"/>
    <w:rsid w:val="00D6478D"/>
    <w:rsid w:val="00D65116"/>
    <w:rsid w:val="00D656B0"/>
    <w:rsid w:val="00D66EF5"/>
    <w:rsid w:val="00D670D5"/>
    <w:rsid w:val="00D6724C"/>
    <w:rsid w:val="00D67CEF"/>
    <w:rsid w:val="00D70696"/>
    <w:rsid w:val="00D70D02"/>
    <w:rsid w:val="00D72CE8"/>
    <w:rsid w:val="00D74C4A"/>
    <w:rsid w:val="00D770C7"/>
    <w:rsid w:val="00D774C5"/>
    <w:rsid w:val="00D77A4D"/>
    <w:rsid w:val="00D806D8"/>
    <w:rsid w:val="00D80B20"/>
    <w:rsid w:val="00D836F1"/>
    <w:rsid w:val="00D85F42"/>
    <w:rsid w:val="00D86945"/>
    <w:rsid w:val="00D90290"/>
    <w:rsid w:val="00D903F7"/>
    <w:rsid w:val="00D91AC0"/>
    <w:rsid w:val="00D93839"/>
    <w:rsid w:val="00D945D6"/>
    <w:rsid w:val="00D97B62"/>
    <w:rsid w:val="00DA27DF"/>
    <w:rsid w:val="00DA31C7"/>
    <w:rsid w:val="00DA36DE"/>
    <w:rsid w:val="00DA5C87"/>
    <w:rsid w:val="00DA60D0"/>
    <w:rsid w:val="00DA60D7"/>
    <w:rsid w:val="00DA67FB"/>
    <w:rsid w:val="00DA6E38"/>
    <w:rsid w:val="00DA7D1F"/>
    <w:rsid w:val="00DB057D"/>
    <w:rsid w:val="00DB25FE"/>
    <w:rsid w:val="00DB2AA0"/>
    <w:rsid w:val="00DB2F0A"/>
    <w:rsid w:val="00DB36DB"/>
    <w:rsid w:val="00DB3B33"/>
    <w:rsid w:val="00DB5C94"/>
    <w:rsid w:val="00DC07E3"/>
    <w:rsid w:val="00DC138F"/>
    <w:rsid w:val="00DC680C"/>
    <w:rsid w:val="00DC6E6B"/>
    <w:rsid w:val="00DC6FBE"/>
    <w:rsid w:val="00DD046C"/>
    <w:rsid w:val="00DD0CBC"/>
    <w:rsid w:val="00DD152F"/>
    <w:rsid w:val="00DD3172"/>
    <w:rsid w:val="00DD4472"/>
    <w:rsid w:val="00DD7C6C"/>
    <w:rsid w:val="00DE0FE6"/>
    <w:rsid w:val="00DE1523"/>
    <w:rsid w:val="00DE16E6"/>
    <w:rsid w:val="00DE213F"/>
    <w:rsid w:val="00DE3EBB"/>
    <w:rsid w:val="00DE4FA0"/>
    <w:rsid w:val="00DE59EE"/>
    <w:rsid w:val="00DE61DA"/>
    <w:rsid w:val="00DF027C"/>
    <w:rsid w:val="00DF49C3"/>
    <w:rsid w:val="00DF4EA1"/>
    <w:rsid w:val="00DF50AC"/>
    <w:rsid w:val="00DF594B"/>
    <w:rsid w:val="00DF61A0"/>
    <w:rsid w:val="00E0012D"/>
    <w:rsid w:val="00E00A32"/>
    <w:rsid w:val="00E012DC"/>
    <w:rsid w:val="00E04C0B"/>
    <w:rsid w:val="00E057CF"/>
    <w:rsid w:val="00E05E1C"/>
    <w:rsid w:val="00E0607D"/>
    <w:rsid w:val="00E07676"/>
    <w:rsid w:val="00E07A8B"/>
    <w:rsid w:val="00E1196A"/>
    <w:rsid w:val="00E11BC6"/>
    <w:rsid w:val="00E12E5A"/>
    <w:rsid w:val="00E1397F"/>
    <w:rsid w:val="00E17423"/>
    <w:rsid w:val="00E17FC1"/>
    <w:rsid w:val="00E2183F"/>
    <w:rsid w:val="00E21FA5"/>
    <w:rsid w:val="00E22ACD"/>
    <w:rsid w:val="00E251FB"/>
    <w:rsid w:val="00E25F99"/>
    <w:rsid w:val="00E27A57"/>
    <w:rsid w:val="00E3392D"/>
    <w:rsid w:val="00E345C7"/>
    <w:rsid w:val="00E3464C"/>
    <w:rsid w:val="00E3474C"/>
    <w:rsid w:val="00E36A9E"/>
    <w:rsid w:val="00E37A54"/>
    <w:rsid w:val="00E438BA"/>
    <w:rsid w:val="00E4406B"/>
    <w:rsid w:val="00E44975"/>
    <w:rsid w:val="00E462B6"/>
    <w:rsid w:val="00E4764A"/>
    <w:rsid w:val="00E532FE"/>
    <w:rsid w:val="00E53640"/>
    <w:rsid w:val="00E5657E"/>
    <w:rsid w:val="00E600FC"/>
    <w:rsid w:val="00E60C3D"/>
    <w:rsid w:val="00E61C17"/>
    <w:rsid w:val="00E620B0"/>
    <w:rsid w:val="00E65848"/>
    <w:rsid w:val="00E6656C"/>
    <w:rsid w:val="00E72E1E"/>
    <w:rsid w:val="00E7516A"/>
    <w:rsid w:val="00E76741"/>
    <w:rsid w:val="00E767A9"/>
    <w:rsid w:val="00E80968"/>
    <w:rsid w:val="00E80FF7"/>
    <w:rsid w:val="00E81B40"/>
    <w:rsid w:val="00E82A25"/>
    <w:rsid w:val="00E83713"/>
    <w:rsid w:val="00E849E3"/>
    <w:rsid w:val="00E86358"/>
    <w:rsid w:val="00E926DD"/>
    <w:rsid w:val="00E92803"/>
    <w:rsid w:val="00E92F4D"/>
    <w:rsid w:val="00E95293"/>
    <w:rsid w:val="00E96828"/>
    <w:rsid w:val="00E969DF"/>
    <w:rsid w:val="00E96B20"/>
    <w:rsid w:val="00EA086D"/>
    <w:rsid w:val="00EA0954"/>
    <w:rsid w:val="00EA1283"/>
    <w:rsid w:val="00EA18A8"/>
    <w:rsid w:val="00EA3ED9"/>
    <w:rsid w:val="00EA5A2B"/>
    <w:rsid w:val="00EA63FC"/>
    <w:rsid w:val="00EA71D7"/>
    <w:rsid w:val="00EB3321"/>
    <w:rsid w:val="00EB393C"/>
    <w:rsid w:val="00EB3BC5"/>
    <w:rsid w:val="00EB4CA0"/>
    <w:rsid w:val="00EB6B11"/>
    <w:rsid w:val="00EB70B8"/>
    <w:rsid w:val="00EB7918"/>
    <w:rsid w:val="00EB7BCD"/>
    <w:rsid w:val="00EC1DD4"/>
    <w:rsid w:val="00EC3300"/>
    <w:rsid w:val="00EC6B40"/>
    <w:rsid w:val="00EC6E68"/>
    <w:rsid w:val="00EC75B5"/>
    <w:rsid w:val="00EC77F8"/>
    <w:rsid w:val="00ED0E30"/>
    <w:rsid w:val="00ED0E97"/>
    <w:rsid w:val="00ED18C1"/>
    <w:rsid w:val="00ED2A33"/>
    <w:rsid w:val="00ED42AC"/>
    <w:rsid w:val="00ED50D8"/>
    <w:rsid w:val="00ED6256"/>
    <w:rsid w:val="00ED7126"/>
    <w:rsid w:val="00ED7509"/>
    <w:rsid w:val="00EE0DE6"/>
    <w:rsid w:val="00EE1292"/>
    <w:rsid w:val="00EE37BD"/>
    <w:rsid w:val="00EE3EFE"/>
    <w:rsid w:val="00EE456A"/>
    <w:rsid w:val="00EE46D5"/>
    <w:rsid w:val="00EE4E4D"/>
    <w:rsid w:val="00EE56EC"/>
    <w:rsid w:val="00EE5940"/>
    <w:rsid w:val="00EE6235"/>
    <w:rsid w:val="00EE740E"/>
    <w:rsid w:val="00EF12F9"/>
    <w:rsid w:val="00EF1527"/>
    <w:rsid w:val="00EF15FC"/>
    <w:rsid w:val="00EF1BB6"/>
    <w:rsid w:val="00EF20B6"/>
    <w:rsid w:val="00EF219B"/>
    <w:rsid w:val="00EF3CC3"/>
    <w:rsid w:val="00EF555B"/>
    <w:rsid w:val="00EF6C74"/>
    <w:rsid w:val="00EF6CA0"/>
    <w:rsid w:val="00EF7819"/>
    <w:rsid w:val="00F0031A"/>
    <w:rsid w:val="00F007AF"/>
    <w:rsid w:val="00F027BB"/>
    <w:rsid w:val="00F03875"/>
    <w:rsid w:val="00F0416A"/>
    <w:rsid w:val="00F04ABD"/>
    <w:rsid w:val="00F05692"/>
    <w:rsid w:val="00F05C86"/>
    <w:rsid w:val="00F0755B"/>
    <w:rsid w:val="00F07759"/>
    <w:rsid w:val="00F07FFD"/>
    <w:rsid w:val="00F11DCF"/>
    <w:rsid w:val="00F121A9"/>
    <w:rsid w:val="00F1268F"/>
    <w:rsid w:val="00F1269D"/>
    <w:rsid w:val="00F132B5"/>
    <w:rsid w:val="00F13354"/>
    <w:rsid w:val="00F146B9"/>
    <w:rsid w:val="00F14AAC"/>
    <w:rsid w:val="00F151C5"/>
    <w:rsid w:val="00F1606B"/>
    <w:rsid w:val="00F162EA"/>
    <w:rsid w:val="00F17801"/>
    <w:rsid w:val="00F17E35"/>
    <w:rsid w:val="00F224FE"/>
    <w:rsid w:val="00F235EF"/>
    <w:rsid w:val="00F23D23"/>
    <w:rsid w:val="00F25458"/>
    <w:rsid w:val="00F31330"/>
    <w:rsid w:val="00F32E8B"/>
    <w:rsid w:val="00F34621"/>
    <w:rsid w:val="00F3575D"/>
    <w:rsid w:val="00F4254B"/>
    <w:rsid w:val="00F4410A"/>
    <w:rsid w:val="00F464D6"/>
    <w:rsid w:val="00F46D9A"/>
    <w:rsid w:val="00F47F88"/>
    <w:rsid w:val="00F50294"/>
    <w:rsid w:val="00F50F0F"/>
    <w:rsid w:val="00F51DFB"/>
    <w:rsid w:val="00F52D27"/>
    <w:rsid w:val="00F54231"/>
    <w:rsid w:val="00F5423F"/>
    <w:rsid w:val="00F54E91"/>
    <w:rsid w:val="00F55B7B"/>
    <w:rsid w:val="00F56D1D"/>
    <w:rsid w:val="00F5735B"/>
    <w:rsid w:val="00F6066D"/>
    <w:rsid w:val="00F613C1"/>
    <w:rsid w:val="00F65A5B"/>
    <w:rsid w:val="00F66448"/>
    <w:rsid w:val="00F673D2"/>
    <w:rsid w:val="00F703E9"/>
    <w:rsid w:val="00F72A4A"/>
    <w:rsid w:val="00F73321"/>
    <w:rsid w:val="00F73B37"/>
    <w:rsid w:val="00F746EB"/>
    <w:rsid w:val="00F74EEF"/>
    <w:rsid w:val="00F76621"/>
    <w:rsid w:val="00F76CEC"/>
    <w:rsid w:val="00F775EA"/>
    <w:rsid w:val="00F776F9"/>
    <w:rsid w:val="00F812DB"/>
    <w:rsid w:val="00F82C8A"/>
    <w:rsid w:val="00F83527"/>
    <w:rsid w:val="00F85345"/>
    <w:rsid w:val="00F86E17"/>
    <w:rsid w:val="00F87B8E"/>
    <w:rsid w:val="00F90D72"/>
    <w:rsid w:val="00F929C1"/>
    <w:rsid w:val="00F92B4A"/>
    <w:rsid w:val="00F92BA2"/>
    <w:rsid w:val="00F93037"/>
    <w:rsid w:val="00F95BC1"/>
    <w:rsid w:val="00F95F57"/>
    <w:rsid w:val="00F96F14"/>
    <w:rsid w:val="00F970B1"/>
    <w:rsid w:val="00FA0FAF"/>
    <w:rsid w:val="00FA2D89"/>
    <w:rsid w:val="00FA3EDB"/>
    <w:rsid w:val="00FA4EEB"/>
    <w:rsid w:val="00FA6141"/>
    <w:rsid w:val="00FA7CD2"/>
    <w:rsid w:val="00FA7FF1"/>
    <w:rsid w:val="00FB046C"/>
    <w:rsid w:val="00FB0887"/>
    <w:rsid w:val="00FB177E"/>
    <w:rsid w:val="00FB61F1"/>
    <w:rsid w:val="00FB67FA"/>
    <w:rsid w:val="00FB6D1F"/>
    <w:rsid w:val="00FC0135"/>
    <w:rsid w:val="00FC0314"/>
    <w:rsid w:val="00FC0C7E"/>
    <w:rsid w:val="00FC1BD0"/>
    <w:rsid w:val="00FC200B"/>
    <w:rsid w:val="00FC355F"/>
    <w:rsid w:val="00FC4456"/>
    <w:rsid w:val="00FC44A0"/>
    <w:rsid w:val="00FC4677"/>
    <w:rsid w:val="00FC6201"/>
    <w:rsid w:val="00FD06B8"/>
    <w:rsid w:val="00FD1C23"/>
    <w:rsid w:val="00FD1F36"/>
    <w:rsid w:val="00FD20EA"/>
    <w:rsid w:val="00FD33C2"/>
    <w:rsid w:val="00FD388E"/>
    <w:rsid w:val="00FD5807"/>
    <w:rsid w:val="00FD583F"/>
    <w:rsid w:val="00FD5C1B"/>
    <w:rsid w:val="00FD67B2"/>
    <w:rsid w:val="00FD70A5"/>
    <w:rsid w:val="00FD7488"/>
    <w:rsid w:val="00FE0341"/>
    <w:rsid w:val="00FE0F24"/>
    <w:rsid w:val="00FE14E0"/>
    <w:rsid w:val="00FE19C9"/>
    <w:rsid w:val="00FE3337"/>
    <w:rsid w:val="00FE3C13"/>
    <w:rsid w:val="00FE3C98"/>
    <w:rsid w:val="00FE479A"/>
    <w:rsid w:val="00FF11B5"/>
    <w:rsid w:val="00FF16B4"/>
    <w:rsid w:val="00FF1B1F"/>
    <w:rsid w:val="00FF38EF"/>
    <w:rsid w:val="00FF484F"/>
    <w:rsid w:val="00FF64DF"/>
    <w:rsid w:val="00FF6695"/>
    <w:rsid w:val="054031F4"/>
    <w:rsid w:val="05C88CAE"/>
    <w:rsid w:val="0CDCACE6"/>
    <w:rsid w:val="263226CB"/>
    <w:rsid w:val="3FF32FB8"/>
    <w:rsid w:val="42863DB1"/>
    <w:rsid w:val="496E27A4"/>
    <w:rsid w:val="4C56968C"/>
    <w:rsid w:val="51406870"/>
    <w:rsid w:val="533DB138"/>
    <w:rsid w:val="573EBDB9"/>
    <w:rsid w:val="5D0AAEEF"/>
    <w:rsid w:val="7AC4DDFD"/>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8CB"/>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D55B2"/>
    <w:rPr>
      <w:sz w:val="22"/>
    </w:rPr>
  </w:style>
  <w:style w:type="character" w:customStyle="1" w:styleId="HeaderChar">
    <w:name w:val="Header Char"/>
    <w:basedOn w:val="DefaultParagraphFont"/>
    <w:link w:val="Header"/>
    <w:uiPriority w:val="8"/>
    <w:rsid w:val="005D55B2"/>
    <w:rPr>
      <w:rFonts w:eastAsiaTheme="minorEastAsia"/>
      <w:b/>
      <w:color w:val="082A75" w:themeColor="text2"/>
      <w:sz w:val="22"/>
      <w:szCs w:val="22"/>
    </w:rPr>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DefaultParagraphFon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DefaultParagraphFont"/>
    <w:link w:val="Textedemiseenvidence"/>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4F5EE7"/>
    <w:pPr>
      <w:keepLines/>
      <w:spacing w:after="0" w:line="259" w:lineRule="auto"/>
      <w:outlineLvl w:val="9"/>
    </w:pPr>
    <w:rPr>
      <w:b w:val="0"/>
      <w:color w:val="013A57" w:themeColor="accent1" w:themeShade="BF"/>
      <w:kern w:val="0"/>
      <w:sz w:val="32"/>
      <w:lang w:val="fr-CA" w:eastAsia="fr-CA"/>
    </w:rPr>
  </w:style>
  <w:style w:type="paragraph" w:styleId="TOC1">
    <w:name w:val="toc 1"/>
    <w:basedOn w:val="Normal"/>
    <w:next w:val="Normal"/>
    <w:autoRedefine/>
    <w:uiPriority w:val="39"/>
    <w:unhideWhenUsed/>
    <w:rsid w:val="004F5EE7"/>
    <w:pPr>
      <w:spacing w:after="100"/>
    </w:pPr>
  </w:style>
  <w:style w:type="paragraph" w:styleId="TOC2">
    <w:name w:val="toc 2"/>
    <w:basedOn w:val="Normal"/>
    <w:next w:val="Normal"/>
    <w:autoRedefine/>
    <w:uiPriority w:val="39"/>
    <w:unhideWhenUsed/>
    <w:rsid w:val="004F5EE7"/>
    <w:pPr>
      <w:spacing w:after="100"/>
      <w:ind w:left="280"/>
    </w:pPr>
  </w:style>
  <w:style w:type="character" w:styleId="Hyperlink">
    <w:name w:val="Hyperlink"/>
    <w:basedOn w:val="DefaultParagraphFont"/>
    <w:uiPriority w:val="99"/>
    <w:unhideWhenUsed/>
    <w:rsid w:val="004F5EE7"/>
    <w:rPr>
      <w:color w:val="3592CF" w:themeColor="hyperlink"/>
      <w:u w:val="single"/>
    </w:rPr>
  </w:style>
  <w:style w:type="paragraph" w:styleId="ListParagraph">
    <w:name w:val="List Paragraph"/>
    <w:basedOn w:val="Normal"/>
    <w:uiPriority w:val="34"/>
    <w:unhideWhenUsed/>
    <w:qFormat/>
    <w:rsid w:val="002515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2.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3.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1.png"/><Relationship Id="rId52"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8T17:56:47.656"/>
    </inkml:context>
    <inkml:brush xml:id="br0">
      <inkml:brushProperty name="width" value="0.035" units="cm"/>
      <inkml:brushProperty name="height" value="0.035" units="cm"/>
    </inkml:brush>
  </inkml:definitions>
  <inkml:trace contextRef="#ctx0" brushRef="#br0">1 1 96 0 0,'0'0'0'0'0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8T17:55:50.205"/>
    </inkml:context>
    <inkml:brush xml:id="br0">
      <inkml:brushProperty name="width" value="0.035" units="cm"/>
      <inkml:brushProperty name="height" value="0.035" units="cm"/>
    </inkml:brush>
  </inkml:definitions>
  <inkml:trace contextRef="#ctx0" brushRef="#br0">4 1 8744 0 0,'-3'6'4599'0'0,"3"15"-4949"0"0,0-17 710 0 0,11 80-257 0 0,-7-65-91 0 0,0 0-1 0 0,-2 1 0 0 0,0-1 1 0 0,-1 0-1 0 0,-1 1 0 0 0,-3 25 1 0 0,-2-23-12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8T17:55:47.998"/>
    </inkml:context>
    <inkml:brush xml:id="br0">
      <inkml:brushProperty name="width" value="0.035" units="cm"/>
      <inkml:brushProperty name="height" value="0.035" units="cm"/>
    </inkml:brush>
  </inkml:definitions>
  <inkml:trace contextRef="#ctx0" brushRef="#br0">4 24 10040 0 0,'0'0'218'0'0,"2"0"-116"0"0,0 0 856 0 0,-2-1-904 0 0,-1 1 0 0 0,1 0 0 0 0,-1-1 0 0 0,1 1 0 0 0,-1 0 0 0 0,1-1 0 0 0,0 1 0 0 0,-1 0 0 0 0,1-1 0 0 0,-1 1 0 0 0,1-1 0 0 0,0 1 0 0 0,-1-1 0 0 0,1 1 0 0 0,0-1 0 0 0,0 1-1 0 0,-1-1 1 0 0,1 1 0 0 0,0-1 0 0 0,0 0 0 0 0,0 1 0 0 0,0-1 0 0 0,-1 1 0 0 0,1-1 0 0 0,0 0 0 0 0,0 1 0 0 0,0-1 0 0 0,0 1 0 0 0,0-1 0 0 0,1 1 0 0 0,-1-1 0 0 0,0 0 0 0 0,0-5-515 0 0,0 5 303 0 0</inkml:trace>
</inkml:ink>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1CEFC04E2CAB4AAC87F8540D0B5E40" ma:contentTypeVersion="16" ma:contentTypeDescription="Crée un document." ma:contentTypeScope="" ma:versionID="82c1142ac32e5596029f2e0798486b57">
  <xsd:schema xmlns:xsd="http://www.w3.org/2001/XMLSchema" xmlns:xs="http://www.w3.org/2001/XMLSchema" xmlns:p="http://schemas.microsoft.com/office/2006/metadata/properties" xmlns:ns3="4105baef-bb23-417d-9cb0-256e993bc311" xmlns:ns4="f0e387c8-ba65-4cb8-bd36-500e575f9a38" targetNamespace="http://schemas.microsoft.com/office/2006/metadata/properties" ma:root="true" ma:fieldsID="6c7e661e1ae7f0f65650c95593224692" ns3:_="" ns4:_="">
    <xsd:import namespace="4105baef-bb23-417d-9cb0-256e993bc311"/>
    <xsd:import namespace="f0e387c8-ba65-4cb8-bd36-500e575f9a3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05baef-bb23-417d-9cb0-256e993bc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0e387c8-ba65-4cb8-bd36-500e575f9a38"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4105baef-bb23-417d-9cb0-256e993bc311" xsi:nil="true"/>
  </documentManagement>
</p:properties>
</file>

<file path=customXml/itemProps1.xml><?xml version="1.0" encoding="utf-8"?>
<ds:datastoreItem xmlns:ds="http://schemas.openxmlformats.org/officeDocument/2006/customXml" ds:itemID="{744E5B49-416E-43CF-9AD8-67CECC3043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05baef-bb23-417d-9cb0-256e993bc311"/>
    <ds:schemaRef ds:uri="f0e387c8-ba65-4cb8-bd36-500e575f9a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40E59A-C3E3-4F3F-B6A0-CF740710B39E}">
  <ds:schemaRefs>
    <ds:schemaRef ds:uri="http://schemas.microsoft.com/sharepoint/v3/contenttype/forms"/>
  </ds:schemaRefs>
</ds:datastoreItem>
</file>

<file path=customXml/itemProps3.xml><?xml version="1.0" encoding="utf-8"?>
<ds:datastoreItem xmlns:ds="http://schemas.openxmlformats.org/officeDocument/2006/customXml" ds:itemID="{9C7B21D3-94E1-4C70-B1F1-A489B6FCCCC3}">
  <ds:schemaRefs>
    <ds:schemaRef ds:uri="http://schemas.openxmlformats.org/officeDocument/2006/bibliography"/>
  </ds:schemaRefs>
</ds:datastoreItem>
</file>

<file path=customXml/itemProps4.xml><?xml version="1.0" encoding="utf-8"?>
<ds:datastoreItem xmlns:ds="http://schemas.openxmlformats.org/officeDocument/2006/customXml" ds:itemID="{DCD1E6FC-B87A-4FC4-BEBE-B57ABFCC8175}">
  <ds:schemaRefs>
    <ds:schemaRef ds:uri="http://schemas.microsoft.com/office/2006/metadata/properties"/>
    <ds:schemaRef ds:uri="http://schemas.microsoft.com/office/infopath/2007/PartnerControls"/>
    <ds:schemaRef ds:uri="4105baef-bb23-417d-9cb0-256e993bc3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889</Words>
  <Characters>5072</Characters>
  <Application>Microsoft Office Word</Application>
  <DocSecurity>0</DocSecurity>
  <Lines>42</Lines>
  <Paragraphs>11</Paragraphs>
  <ScaleCrop>false</ScaleCrop>
  <Company/>
  <LinksUpToDate>false</LinksUpToDate>
  <CharactersWithSpaces>5950</CharactersWithSpaces>
  <SharedDoc>false</SharedDoc>
  <HLinks>
    <vt:vector size="144" baseType="variant">
      <vt:variant>
        <vt:i4>1376305</vt:i4>
      </vt:variant>
      <vt:variant>
        <vt:i4>140</vt:i4>
      </vt:variant>
      <vt:variant>
        <vt:i4>0</vt:i4>
      </vt:variant>
      <vt:variant>
        <vt:i4>5</vt:i4>
      </vt:variant>
      <vt:variant>
        <vt:lpwstr/>
      </vt:variant>
      <vt:variant>
        <vt:lpwstr>_Toc167227512</vt:lpwstr>
      </vt:variant>
      <vt:variant>
        <vt:i4>1376305</vt:i4>
      </vt:variant>
      <vt:variant>
        <vt:i4>134</vt:i4>
      </vt:variant>
      <vt:variant>
        <vt:i4>0</vt:i4>
      </vt:variant>
      <vt:variant>
        <vt:i4>5</vt:i4>
      </vt:variant>
      <vt:variant>
        <vt:lpwstr/>
      </vt:variant>
      <vt:variant>
        <vt:lpwstr>_Toc167227511</vt:lpwstr>
      </vt:variant>
      <vt:variant>
        <vt:i4>1376305</vt:i4>
      </vt:variant>
      <vt:variant>
        <vt:i4>128</vt:i4>
      </vt:variant>
      <vt:variant>
        <vt:i4>0</vt:i4>
      </vt:variant>
      <vt:variant>
        <vt:i4>5</vt:i4>
      </vt:variant>
      <vt:variant>
        <vt:lpwstr/>
      </vt:variant>
      <vt:variant>
        <vt:lpwstr>_Toc167227510</vt:lpwstr>
      </vt:variant>
      <vt:variant>
        <vt:i4>1310769</vt:i4>
      </vt:variant>
      <vt:variant>
        <vt:i4>122</vt:i4>
      </vt:variant>
      <vt:variant>
        <vt:i4>0</vt:i4>
      </vt:variant>
      <vt:variant>
        <vt:i4>5</vt:i4>
      </vt:variant>
      <vt:variant>
        <vt:lpwstr/>
      </vt:variant>
      <vt:variant>
        <vt:lpwstr>_Toc167227509</vt:lpwstr>
      </vt:variant>
      <vt:variant>
        <vt:i4>1310769</vt:i4>
      </vt:variant>
      <vt:variant>
        <vt:i4>116</vt:i4>
      </vt:variant>
      <vt:variant>
        <vt:i4>0</vt:i4>
      </vt:variant>
      <vt:variant>
        <vt:i4>5</vt:i4>
      </vt:variant>
      <vt:variant>
        <vt:lpwstr/>
      </vt:variant>
      <vt:variant>
        <vt:lpwstr>_Toc167227508</vt:lpwstr>
      </vt:variant>
      <vt:variant>
        <vt:i4>1310769</vt:i4>
      </vt:variant>
      <vt:variant>
        <vt:i4>110</vt:i4>
      </vt:variant>
      <vt:variant>
        <vt:i4>0</vt:i4>
      </vt:variant>
      <vt:variant>
        <vt:i4>5</vt:i4>
      </vt:variant>
      <vt:variant>
        <vt:lpwstr/>
      </vt:variant>
      <vt:variant>
        <vt:lpwstr>_Toc167227507</vt:lpwstr>
      </vt:variant>
      <vt:variant>
        <vt:i4>1310769</vt:i4>
      </vt:variant>
      <vt:variant>
        <vt:i4>104</vt:i4>
      </vt:variant>
      <vt:variant>
        <vt:i4>0</vt:i4>
      </vt:variant>
      <vt:variant>
        <vt:i4>5</vt:i4>
      </vt:variant>
      <vt:variant>
        <vt:lpwstr/>
      </vt:variant>
      <vt:variant>
        <vt:lpwstr>_Toc167227506</vt:lpwstr>
      </vt:variant>
      <vt:variant>
        <vt:i4>1310769</vt:i4>
      </vt:variant>
      <vt:variant>
        <vt:i4>98</vt:i4>
      </vt:variant>
      <vt:variant>
        <vt:i4>0</vt:i4>
      </vt:variant>
      <vt:variant>
        <vt:i4>5</vt:i4>
      </vt:variant>
      <vt:variant>
        <vt:lpwstr/>
      </vt:variant>
      <vt:variant>
        <vt:lpwstr>_Toc167227505</vt:lpwstr>
      </vt:variant>
      <vt:variant>
        <vt:i4>1310769</vt:i4>
      </vt:variant>
      <vt:variant>
        <vt:i4>92</vt:i4>
      </vt:variant>
      <vt:variant>
        <vt:i4>0</vt:i4>
      </vt:variant>
      <vt:variant>
        <vt:i4>5</vt:i4>
      </vt:variant>
      <vt:variant>
        <vt:lpwstr/>
      </vt:variant>
      <vt:variant>
        <vt:lpwstr>_Toc167227504</vt:lpwstr>
      </vt:variant>
      <vt:variant>
        <vt:i4>1310769</vt:i4>
      </vt:variant>
      <vt:variant>
        <vt:i4>86</vt:i4>
      </vt:variant>
      <vt:variant>
        <vt:i4>0</vt:i4>
      </vt:variant>
      <vt:variant>
        <vt:i4>5</vt:i4>
      </vt:variant>
      <vt:variant>
        <vt:lpwstr/>
      </vt:variant>
      <vt:variant>
        <vt:lpwstr>_Toc167227503</vt:lpwstr>
      </vt:variant>
      <vt:variant>
        <vt:i4>1310769</vt:i4>
      </vt:variant>
      <vt:variant>
        <vt:i4>80</vt:i4>
      </vt:variant>
      <vt:variant>
        <vt:i4>0</vt:i4>
      </vt:variant>
      <vt:variant>
        <vt:i4>5</vt:i4>
      </vt:variant>
      <vt:variant>
        <vt:lpwstr/>
      </vt:variant>
      <vt:variant>
        <vt:lpwstr>_Toc167227502</vt:lpwstr>
      </vt:variant>
      <vt:variant>
        <vt:i4>1310769</vt:i4>
      </vt:variant>
      <vt:variant>
        <vt:i4>74</vt:i4>
      </vt:variant>
      <vt:variant>
        <vt:i4>0</vt:i4>
      </vt:variant>
      <vt:variant>
        <vt:i4>5</vt:i4>
      </vt:variant>
      <vt:variant>
        <vt:lpwstr/>
      </vt:variant>
      <vt:variant>
        <vt:lpwstr>_Toc167227501</vt:lpwstr>
      </vt:variant>
      <vt:variant>
        <vt:i4>1310769</vt:i4>
      </vt:variant>
      <vt:variant>
        <vt:i4>68</vt:i4>
      </vt:variant>
      <vt:variant>
        <vt:i4>0</vt:i4>
      </vt:variant>
      <vt:variant>
        <vt:i4>5</vt:i4>
      </vt:variant>
      <vt:variant>
        <vt:lpwstr/>
      </vt:variant>
      <vt:variant>
        <vt:lpwstr>_Toc167227500</vt:lpwstr>
      </vt:variant>
      <vt:variant>
        <vt:i4>1900592</vt:i4>
      </vt:variant>
      <vt:variant>
        <vt:i4>62</vt:i4>
      </vt:variant>
      <vt:variant>
        <vt:i4>0</vt:i4>
      </vt:variant>
      <vt:variant>
        <vt:i4>5</vt:i4>
      </vt:variant>
      <vt:variant>
        <vt:lpwstr/>
      </vt:variant>
      <vt:variant>
        <vt:lpwstr>_Toc167227499</vt:lpwstr>
      </vt:variant>
      <vt:variant>
        <vt:i4>1900592</vt:i4>
      </vt:variant>
      <vt:variant>
        <vt:i4>56</vt:i4>
      </vt:variant>
      <vt:variant>
        <vt:i4>0</vt:i4>
      </vt:variant>
      <vt:variant>
        <vt:i4>5</vt:i4>
      </vt:variant>
      <vt:variant>
        <vt:lpwstr/>
      </vt:variant>
      <vt:variant>
        <vt:lpwstr>_Toc167227498</vt:lpwstr>
      </vt:variant>
      <vt:variant>
        <vt:i4>1900592</vt:i4>
      </vt:variant>
      <vt:variant>
        <vt:i4>50</vt:i4>
      </vt:variant>
      <vt:variant>
        <vt:i4>0</vt:i4>
      </vt:variant>
      <vt:variant>
        <vt:i4>5</vt:i4>
      </vt:variant>
      <vt:variant>
        <vt:lpwstr/>
      </vt:variant>
      <vt:variant>
        <vt:lpwstr>_Toc167227497</vt:lpwstr>
      </vt:variant>
      <vt:variant>
        <vt:i4>1900592</vt:i4>
      </vt:variant>
      <vt:variant>
        <vt:i4>44</vt:i4>
      </vt:variant>
      <vt:variant>
        <vt:i4>0</vt:i4>
      </vt:variant>
      <vt:variant>
        <vt:i4>5</vt:i4>
      </vt:variant>
      <vt:variant>
        <vt:lpwstr/>
      </vt:variant>
      <vt:variant>
        <vt:lpwstr>_Toc167227496</vt:lpwstr>
      </vt:variant>
      <vt:variant>
        <vt:i4>1900592</vt:i4>
      </vt:variant>
      <vt:variant>
        <vt:i4>38</vt:i4>
      </vt:variant>
      <vt:variant>
        <vt:i4>0</vt:i4>
      </vt:variant>
      <vt:variant>
        <vt:i4>5</vt:i4>
      </vt:variant>
      <vt:variant>
        <vt:lpwstr/>
      </vt:variant>
      <vt:variant>
        <vt:lpwstr>_Toc167227495</vt:lpwstr>
      </vt:variant>
      <vt:variant>
        <vt:i4>1900592</vt:i4>
      </vt:variant>
      <vt:variant>
        <vt:i4>32</vt:i4>
      </vt:variant>
      <vt:variant>
        <vt:i4>0</vt:i4>
      </vt:variant>
      <vt:variant>
        <vt:i4>5</vt:i4>
      </vt:variant>
      <vt:variant>
        <vt:lpwstr/>
      </vt:variant>
      <vt:variant>
        <vt:lpwstr>_Toc167227494</vt:lpwstr>
      </vt:variant>
      <vt:variant>
        <vt:i4>1900592</vt:i4>
      </vt:variant>
      <vt:variant>
        <vt:i4>26</vt:i4>
      </vt:variant>
      <vt:variant>
        <vt:i4>0</vt:i4>
      </vt:variant>
      <vt:variant>
        <vt:i4>5</vt:i4>
      </vt:variant>
      <vt:variant>
        <vt:lpwstr/>
      </vt:variant>
      <vt:variant>
        <vt:lpwstr>_Toc167227493</vt:lpwstr>
      </vt:variant>
      <vt:variant>
        <vt:i4>1900592</vt:i4>
      </vt:variant>
      <vt:variant>
        <vt:i4>20</vt:i4>
      </vt:variant>
      <vt:variant>
        <vt:i4>0</vt:i4>
      </vt:variant>
      <vt:variant>
        <vt:i4>5</vt:i4>
      </vt:variant>
      <vt:variant>
        <vt:lpwstr/>
      </vt:variant>
      <vt:variant>
        <vt:lpwstr>_Toc167227492</vt:lpwstr>
      </vt:variant>
      <vt:variant>
        <vt:i4>1900592</vt:i4>
      </vt:variant>
      <vt:variant>
        <vt:i4>14</vt:i4>
      </vt:variant>
      <vt:variant>
        <vt:i4>0</vt:i4>
      </vt:variant>
      <vt:variant>
        <vt:i4>5</vt:i4>
      </vt:variant>
      <vt:variant>
        <vt:lpwstr/>
      </vt:variant>
      <vt:variant>
        <vt:lpwstr>_Toc167227491</vt:lpwstr>
      </vt:variant>
      <vt:variant>
        <vt:i4>1900592</vt:i4>
      </vt:variant>
      <vt:variant>
        <vt:i4>8</vt:i4>
      </vt:variant>
      <vt:variant>
        <vt:i4>0</vt:i4>
      </vt:variant>
      <vt:variant>
        <vt:i4>5</vt:i4>
      </vt:variant>
      <vt:variant>
        <vt:lpwstr/>
      </vt:variant>
      <vt:variant>
        <vt:lpwstr>_Toc167227490</vt:lpwstr>
      </vt:variant>
      <vt:variant>
        <vt:i4>1835056</vt:i4>
      </vt:variant>
      <vt:variant>
        <vt:i4>2</vt:i4>
      </vt:variant>
      <vt:variant>
        <vt:i4>0</vt:i4>
      </vt:variant>
      <vt:variant>
        <vt:i4>5</vt:i4>
      </vt:variant>
      <vt:variant>
        <vt:lpwstr/>
      </vt:variant>
      <vt:variant>
        <vt:lpwstr>_Toc167227489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2024-05-22T03:58:00Z</dcterms:created>
  <dcterms:modified xsi:type="dcterms:W3CDTF">2024-05-22T03:58:00Z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2024-05-18T05:54:13Z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df5c8ff4-5dcd-492d-a0d0-7ffb491cc4dc</vt:lpwstr>
  </property>
  <property fmtid="{D5CDD505-2E9C-101B-9397-08002B2CF9AE}" pid="8" name="MSIP_Label_6b615819-ba40-4aaf-a034-39fd1d37cddf_ContentBits">
    <vt:lpwstr>0</vt:lpwstr>
  </property>
  <property fmtid="{D5CDD505-2E9C-101B-9397-08002B2CF9AE}" pid="9" name="ContentTypeId">
    <vt:lpwstr>0x010100B71CEFC04E2CAB4AAC87F8540D0B5E40</vt:lpwstr>
  </property>
</Properties>
</file>